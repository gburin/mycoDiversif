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59D8E5" w14:textId="77777777" w:rsidR="00635AC5" w:rsidRDefault="0025401D">
      <w:pPr>
        <w:shd w:val="clear" w:color="auto" w:fill="FFFFFF"/>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Informative Tittle: </w:t>
      </w:r>
    </w:p>
    <w:p w14:paraId="6DE27E17" w14:textId="77777777" w:rsidR="00635AC5" w:rsidRDefault="0025401D">
      <w:pPr>
        <w:shd w:val="clear" w:color="auto" w:fill="FFFFFF"/>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Seed plant families with diverse mycorrhizal states have higher diversification rates</w:t>
      </w:r>
    </w:p>
    <w:p w14:paraId="250C1B56" w14:textId="77777777" w:rsidR="00635AC5" w:rsidRPr="003342C1" w:rsidRDefault="0025401D">
      <w:pPr>
        <w:shd w:val="clear" w:color="auto" w:fill="FFFFFF"/>
        <w:spacing w:after="150" w:line="360" w:lineRule="auto"/>
        <w:jc w:val="both"/>
        <w:rPr>
          <w:lang w:val="es-CL"/>
        </w:rPr>
      </w:pPr>
      <w:bookmarkStart w:id="0" w:name="_gjdgxs" w:colFirst="0" w:colLast="0"/>
      <w:bookmarkEnd w:id="0"/>
      <w:r w:rsidRPr="003342C1">
        <w:rPr>
          <w:rFonts w:ascii="Times New Roman" w:eastAsia="Times New Roman" w:hAnsi="Times New Roman" w:cs="Times New Roman"/>
          <w:b/>
          <w:color w:val="000000"/>
          <w:sz w:val="24"/>
          <w:szCs w:val="24"/>
          <w:lang w:val="es-CL"/>
        </w:rPr>
        <w:t>Authors:</w:t>
      </w:r>
      <w:r w:rsidRPr="003342C1">
        <w:rPr>
          <w:rFonts w:ascii="Times New Roman" w:eastAsia="Times New Roman" w:hAnsi="Times New Roman" w:cs="Times New Roman"/>
          <w:color w:val="000000"/>
          <w:sz w:val="24"/>
          <w:szCs w:val="24"/>
          <w:lang w:val="es-CL"/>
        </w:rPr>
        <w:t xml:space="preserve"> María Isabel Mujica</w:t>
      </w:r>
      <w:r w:rsidRPr="003342C1">
        <w:rPr>
          <w:rFonts w:ascii="Times New Roman" w:eastAsia="Times New Roman" w:hAnsi="Times New Roman" w:cs="Times New Roman"/>
          <w:color w:val="000000"/>
          <w:sz w:val="24"/>
          <w:szCs w:val="24"/>
          <w:vertAlign w:val="superscript"/>
          <w:lang w:val="es-CL"/>
        </w:rPr>
        <w:t>1,2*</w:t>
      </w:r>
      <w:r w:rsidRPr="003342C1">
        <w:rPr>
          <w:rFonts w:ascii="Times New Roman" w:eastAsia="Times New Roman" w:hAnsi="Times New Roman" w:cs="Times New Roman"/>
          <w:color w:val="000000"/>
          <w:sz w:val="24"/>
          <w:szCs w:val="24"/>
          <w:lang w:val="es-CL"/>
        </w:rPr>
        <w:t>, María Fernanda Pérez</w:t>
      </w:r>
      <w:r w:rsidRPr="003342C1">
        <w:rPr>
          <w:rFonts w:ascii="Times New Roman" w:eastAsia="Times New Roman" w:hAnsi="Times New Roman" w:cs="Times New Roman"/>
          <w:color w:val="000000"/>
          <w:sz w:val="24"/>
          <w:szCs w:val="24"/>
          <w:vertAlign w:val="superscript"/>
          <w:lang w:val="es-CL"/>
        </w:rPr>
        <w:t>1,2</w:t>
      </w:r>
      <w:r w:rsidRPr="003342C1">
        <w:rPr>
          <w:rFonts w:ascii="Times New Roman" w:eastAsia="Times New Roman" w:hAnsi="Times New Roman" w:cs="Times New Roman"/>
          <w:color w:val="000000"/>
          <w:sz w:val="24"/>
          <w:szCs w:val="24"/>
          <w:lang w:val="es-CL"/>
        </w:rPr>
        <w:t>, Gustavo Burin</w:t>
      </w:r>
      <w:r w:rsidRPr="003342C1">
        <w:rPr>
          <w:rFonts w:ascii="Times New Roman" w:eastAsia="Times New Roman" w:hAnsi="Times New Roman" w:cs="Times New Roman"/>
          <w:color w:val="000000"/>
          <w:sz w:val="24"/>
          <w:szCs w:val="24"/>
          <w:vertAlign w:val="superscript"/>
          <w:lang w:val="es-CL"/>
        </w:rPr>
        <w:t>3</w:t>
      </w:r>
      <w:r w:rsidRPr="003342C1">
        <w:rPr>
          <w:rFonts w:ascii="Times New Roman" w:eastAsia="Times New Roman" w:hAnsi="Times New Roman" w:cs="Times New Roman"/>
          <w:color w:val="000000"/>
          <w:sz w:val="24"/>
          <w:szCs w:val="24"/>
          <w:lang w:val="es-CL"/>
        </w:rPr>
        <w:t xml:space="preserve"> &amp; Tiago Quental</w:t>
      </w:r>
      <w:r w:rsidRPr="003342C1">
        <w:rPr>
          <w:rFonts w:ascii="Times New Roman" w:eastAsia="Times New Roman" w:hAnsi="Times New Roman" w:cs="Times New Roman"/>
          <w:color w:val="000000"/>
          <w:sz w:val="24"/>
          <w:szCs w:val="24"/>
          <w:vertAlign w:val="superscript"/>
          <w:lang w:val="es-CL"/>
        </w:rPr>
        <w:t>3</w:t>
      </w:r>
    </w:p>
    <w:p w14:paraId="5C818A22" w14:textId="77777777" w:rsidR="00635AC5" w:rsidRPr="003342C1" w:rsidRDefault="0025401D">
      <w:pPr>
        <w:shd w:val="clear" w:color="auto" w:fill="FFFFFF"/>
        <w:spacing w:after="150" w:line="360" w:lineRule="auto"/>
        <w:jc w:val="both"/>
        <w:rPr>
          <w:rFonts w:ascii="Times New Roman" w:eastAsia="Times New Roman" w:hAnsi="Times New Roman" w:cs="Times New Roman"/>
          <w:color w:val="000000"/>
          <w:sz w:val="24"/>
          <w:szCs w:val="24"/>
          <w:lang w:val="es-CL"/>
        </w:rPr>
      </w:pPr>
      <w:r w:rsidRPr="003342C1">
        <w:rPr>
          <w:rFonts w:ascii="Times New Roman" w:eastAsia="Times New Roman" w:hAnsi="Times New Roman" w:cs="Times New Roman"/>
          <w:color w:val="000000"/>
          <w:sz w:val="24"/>
          <w:szCs w:val="24"/>
          <w:vertAlign w:val="superscript"/>
          <w:lang w:val="es-CL"/>
        </w:rPr>
        <w:t>1</w:t>
      </w:r>
      <w:r w:rsidRPr="003342C1">
        <w:rPr>
          <w:rFonts w:ascii="Times New Roman" w:eastAsia="Times New Roman" w:hAnsi="Times New Roman" w:cs="Times New Roman"/>
          <w:color w:val="000000"/>
          <w:sz w:val="24"/>
          <w:szCs w:val="24"/>
          <w:lang w:val="es-CL"/>
        </w:rPr>
        <w:t>Departamento de Ecología, Pontificia Universidad Católica de Chile, Santiago, Chile.</w:t>
      </w:r>
    </w:p>
    <w:p w14:paraId="709D16A9" w14:textId="77777777" w:rsidR="00635AC5" w:rsidRPr="003342C1" w:rsidRDefault="0025401D">
      <w:pPr>
        <w:shd w:val="clear" w:color="auto" w:fill="FFFFFF"/>
        <w:spacing w:after="150" w:line="360" w:lineRule="auto"/>
        <w:jc w:val="both"/>
        <w:rPr>
          <w:rFonts w:ascii="Times New Roman" w:eastAsia="Times New Roman" w:hAnsi="Times New Roman" w:cs="Times New Roman"/>
          <w:color w:val="000000"/>
          <w:sz w:val="24"/>
          <w:szCs w:val="24"/>
          <w:lang w:val="es-CL"/>
        </w:rPr>
      </w:pPr>
      <w:r w:rsidRPr="003342C1">
        <w:rPr>
          <w:rFonts w:ascii="Times New Roman" w:eastAsia="Times New Roman" w:hAnsi="Times New Roman" w:cs="Times New Roman"/>
          <w:color w:val="000000"/>
          <w:sz w:val="24"/>
          <w:szCs w:val="24"/>
          <w:vertAlign w:val="superscript"/>
          <w:lang w:val="es-CL"/>
        </w:rPr>
        <w:t>2</w:t>
      </w:r>
      <w:r w:rsidRPr="003342C1">
        <w:rPr>
          <w:rFonts w:ascii="Times New Roman" w:eastAsia="Times New Roman" w:hAnsi="Times New Roman" w:cs="Times New Roman"/>
          <w:color w:val="000000"/>
          <w:sz w:val="24"/>
          <w:szCs w:val="24"/>
          <w:lang w:val="es-CL"/>
        </w:rPr>
        <w:t>Instituto de Ecología y Biodiversidad (IEB), Santiago, Chile.</w:t>
      </w:r>
    </w:p>
    <w:p w14:paraId="557B4934" w14:textId="77777777" w:rsidR="00635AC5" w:rsidRPr="003342C1" w:rsidRDefault="0025401D">
      <w:pPr>
        <w:shd w:val="clear" w:color="auto" w:fill="FFFFFF"/>
        <w:spacing w:after="150" w:line="360" w:lineRule="auto"/>
        <w:jc w:val="both"/>
        <w:rPr>
          <w:lang w:val="pt-BR"/>
        </w:rPr>
      </w:pPr>
      <w:r w:rsidRPr="003342C1">
        <w:rPr>
          <w:rFonts w:ascii="Times New Roman" w:eastAsia="Times New Roman" w:hAnsi="Times New Roman" w:cs="Times New Roman"/>
          <w:color w:val="000000"/>
          <w:sz w:val="24"/>
          <w:szCs w:val="24"/>
          <w:vertAlign w:val="superscript"/>
          <w:lang w:val="pt-BR"/>
        </w:rPr>
        <w:t>3</w:t>
      </w:r>
      <w:r w:rsidRPr="003342C1">
        <w:rPr>
          <w:rFonts w:ascii="Times New Roman" w:eastAsia="Times New Roman" w:hAnsi="Times New Roman" w:cs="Times New Roman"/>
          <w:color w:val="000000"/>
          <w:sz w:val="24"/>
          <w:szCs w:val="24"/>
          <w:lang w:val="pt-BR"/>
        </w:rPr>
        <w:t xml:space="preserve">Departamento de Ecologia, Instituto de Biociências, Universidade de São Paulo, 11294, 05422-970 São Paulo, </w:t>
      </w:r>
      <w:proofErr w:type="spellStart"/>
      <w:r w:rsidRPr="003342C1">
        <w:rPr>
          <w:rFonts w:ascii="Times New Roman" w:eastAsia="Times New Roman" w:hAnsi="Times New Roman" w:cs="Times New Roman"/>
          <w:color w:val="000000"/>
          <w:sz w:val="24"/>
          <w:szCs w:val="24"/>
          <w:lang w:val="pt-BR"/>
        </w:rPr>
        <w:t>Brazil</w:t>
      </w:r>
      <w:proofErr w:type="spellEnd"/>
      <w:r w:rsidRPr="003342C1">
        <w:rPr>
          <w:rFonts w:ascii="Times New Roman" w:eastAsia="Times New Roman" w:hAnsi="Times New Roman" w:cs="Times New Roman"/>
          <w:color w:val="000000"/>
          <w:sz w:val="24"/>
          <w:szCs w:val="24"/>
          <w:lang w:val="pt-BR"/>
        </w:rPr>
        <w:t xml:space="preserve">. </w:t>
      </w:r>
    </w:p>
    <w:p w14:paraId="75B43ACF" w14:textId="77777777" w:rsidR="00635AC5" w:rsidRDefault="002540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 for correspondence:</w:t>
      </w:r>
      <w:r>
        <w:rPr>
          <w:rFonts w:ascii="Times New Roman" w:eastAsia="Times New Roman" w:hAnsi="Times New Roman" w:cs="Times New Roman"/>
          <w:sz w:val="24"/>
          <w:szCs w:val="24"/>
        </w:rPr>
        <w:t xml:space="preserve"> María Isabel Mujica (telephone: +56987671304, e-mail: mujisa@gmail.com)</w:t>
      </w:r>
    </w:p>
    <w:p w14:paraId="1E411F1F" w14:textId="3908031D" w:rsidR="00635AC5" w:rsidRDefault="002540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Words in the main body:</w:t>
      </w:r>
      <w:r>
        <w:rPr>
          <w:rFonts w:ascii="Times New Roman" w:eastAsia="Times New Roman" w:hAnsi="Times New Roman" w:cs="Times New Roman"/>
          <w:sz w:val="24"/>
          <w:szCs w:val="24"/>
        </w:rPr>
        <w:t xml:space="preserve"> </w:t>
      </w:r>
      <w:r w:rsidR="00945ED8">
        <w:rPr>
          <w:rFonts w:ascii="Times New Roman" w:eastAsia="Times New Roman" w:hAnsi="Times New Roman" w:cs="Times New Roman"/>
          <w:sz w:val="24"/>
          <w:szCs w:val="24"/>
        </w:rPr>
        <w:t>3629</w:t>
      </w:r>
    </w:p>
    <w:p w14:paraId="4353AEEB" w14:textId="77777777" w:rsidR="00635AC5" w:rsidRDefault="002540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Words for each section:</w:t>
      </w:r>
      <w:r>
        <w:rPr>
          <w:rFonts w:ascii="Times New Roman" w:eastAsia="Times New Roman" w:hAnsi="Times New Roman" w:cs="Times New Roman"/>
          <w:sz w:val="24"/>
          <w:szCs w:val="24"/>
        </w:rPr>
        <w:t xml:space="preserve"> Introduction (7</w:t>
      </w:r>
      <w:r w:rsidR="00A90AB6">
        <w:rPr>
          <w:rFonts w:ascii="Times New Roman" w:eastAsia="Times New Roman" w:hAnsi="Times New Roman" w:cs="Times New Roman"/>
          <w:sz w:val="24"/>
          <w:szCs w:val="24"/>
        </w:rPr>
        <w:t>7</w:t>
      </w:r>
      <w:r>
        <w:rPr>
          <w:rFonts w:ascii="Times New Roman" w:eastAsia="Times New Roman" w:hAnsi="Times New Roman" w:cs="Times New Roman"/>
          <w:sz w:val="24"/>
          <w:szCs w:val="24"/>
        </w:rPr>
        <w:t>6), Materials and Methods (1</w:t>
      </w:r>
      <w:r w:rsidR="00A90AB6">
        <w:rPr>
          <w:rFonts w:ascii="Times New Roman" w:eastAsia="Times New Roman" w:hAnsi="Times New Roman" w:cs="Times New Roman"/>
          <w:sz w:val="24"/>
          <w:szCs w:val="24"/>
        </w:rPr>
        <w:t>200</w:t>
      </w:r>
      <w:r>
        <w:rPr>
          <w:rFonts w:ascii="Times New Roman" w:eastAsia="Times New Roman" w:hAnsi="Times New Roman" w:cs="Times New Roman"/>
          <w:sz w:val="24"/>
          <w:szCs w:val="24"/>
        </w:rPr>
        <w:t>), Results (</w:t>
      </w:r>
      <w:r w:rsidR="00A90AB6">
        <w:rPr>
          <w:rFonts w:ascii="Times New Roman" w:eastAsia="Times New Roman" w:hAnsi="Times New Roman" w:cs="Times New Roman"/>
          <w:sz w:val="24"/>
          <w:szCs w:val="24"/>
        </w:rPr>
        <w:t>468</w:t>
      </w:r>
      <w:r>
        <w:rPr>
          <w:rFonts w:ascii="Times New Roman" w:eastAsia="Times New Roman" w:hAnsi="Times New Roman" w:cs="Times New Roman"/>
          <w:sz w:val="24"/>
          <w:szCs w:val="24"/>
        </w:rPr>
        <w:t>), Discussion (96</w:t>
      </w:r>
      <w:r w:rsidR="00A90AB6">
        <w:rPr>
          <w:rFonts w:ascii="Times New Roman" w:eastAsia="Times New Roman" w:hAnsi="Times New Roman" w:cs="Times New Roman"/>
          <w:sz w:val="24"/>
          <w:szCs w:val="24"/>
        </w:rPr>
        <w:t>3</w:t>
      </w:r>
      <w:r>
        <w:rPr>
          <w:rFonts w:ascii="Times New Roman" w:eastAsia="Times New Roman" w:hAnsi="Times New Roman" w:cs="Times New Roman"/>
          <w:sz w:val="24"/>
          <w:szCs w:val="24"/>
        </w:rPr>
        <w:t>), Acknowledgements (6</w:t>
      </w:r>
      <w:r w:rsidR="00A90AB6">
        <w:rPr>
          <w:rFonts w:ascii="Times New Roman" w:eastAsia="Times New Roman" w:hAnsi="Times New Roman" w:cs="Times New Roman"/>
          <w:sz w:val="24"/>
          <w:szCs w:val="24"/>
        </w:rPr>
        <w:t>4</w:t>
      </w:r>
      <w:r>
        <w:rPr>
          <w:rFonts w:ascii="Times New Roman" w:eastAsia="Times New Roman" w:hAnsi="Times New Roman" w:cs="Times New Roman"/>
          <w:sz w:val="24"/>
          <w:szCs w:val="24"/>
        </w:rPr>
        <w:t>)</w:t>
      </w:r>
    </w:p>
    <w:p w14:paraId="7C6A5239" w14:textId="7CFAFF56" w:rsidR="00635AC5" w:rsidRDefault="002540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of figures:</w:t>
      </w:r>
      <w:r>
        <w:rPr>
          <w:rFonts w:ascii="Times New Roman" w:eastAsia="Times New Roman" w:hAnsi="Times New Roman" w:cs="Times New Roman"/>
          <w:sz w:val="24"/>
          <w:szCs w:val="24"/>
        </w:rPr>
        <w:t xml:space="preserve"> </w:t>
      </w:r>
      <w:r w:rsidR="00945ED8">
        <w:rPr>
          <w:rFonts w:ascii="Times New Roman" w:eastAsia="Times New Roman" w:hAnsi="Times New Roman" w:cs="Times New Roman"/>
          <w:sz w:val="24"/>
          <w:szCs w:val="24"/>
        </w:rPr>
        <w:t>4</w:t>
      </w:r>
    </w:p>
    <w:p w14:paraId="15E14148" w14:textId="31633D18" w:rsidR="00635AC5" w:rsidRDefault="002540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of tables:</w:t>
      </w:r>
      <w:r>
        <w:rPr>
          <w:rFonts w:ascii="Times New Roman" w:eastAsia="Times New Roman" w:hAnsi="Times New Roman" w:cs="Times New Roman"/>
          <w:sz w:val="24"/>
          <w:szCs w:val="24"/>
        </w:rPr>
        <w:t xml:space="preserve"> </w:t>
      </w:r>
      <w:r w:rsidR="00945ED8">
        <w:rPr>
          <w:rFonts w:ascii="Times New Roman" w:eastAsia="Times New Roman" w:hAnsi="Times New Roman" w:cs="Times New Roman"/>
          <w:sz w:val="24"/>
          <w:szCs w:val="24"/>
        </w:rPr>
        <w:t>1</w:t>
      </w:r>
    </w:p>
    <w:p w14:paraId="7D922245" w14:textId="2CC91021" w:rsidR="00635AC5" w:rsidRDefault="002540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Supporting information:</w:t>
      </w:r>
      <w:r>
        <w:rPr>
          <w:rFonts w:ascii="Times New Roman" w:eastAsia="Times New Roman" w:hAnsi="Times New Roman" w:cs="Times New Roman"/>
          <w:sz w:val="24"/>
          <w:szCs w:val="24"/>
        </w:rPr>
        <w:t xml:space="preserve"> </w:t>
      </w:r>
      <w:r w:rsidR="00945ED8">
        <w:rPr>
          <w:rFonts w:ascii="Times New Roman" w:eastAsia="Times New Roman" w:hAnsi="Times New Roman" w:cs="Times New Roman"/>
          <w:sz w:val="24"/>
          <w:szCs w:val="24"/>
        </w:rPr>
        <w:t>6 Tables and 1 Figure</w:t>
      </w:r>
    </w:p>
    <w:p w14:paraId="6A39BD54" w14:textId="77777777" w:rsidR="00635AC5" w:rsidRDefault="0025401D">
      <w:pPr>
        <w:spacing w:line="360" w:lineRule="auto"/>
        <w:jc w:val="both"/>
        <w:rPr>
          <w:rFonts w:ascii="Times New Roman" w:eastAsia="Times New Roman" w:hAnsi="Times New Roman" w:cs="Times New Roman"/>
          <w:color w:val="000000"/>
          <w:sz w:val="24"/>
          <w:szCs w:val="24"/>
        </w:rPr>
      </w:pPr>
      <w:r>
        <w:br w:type="page"/>
      </w:r>
    </w:p>
    <w:p w14:paraId="442140EB" w14:textId="77777777" w:rsidR="00635AC5" w:rsidRDefault="0025401D">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SUMMARY</w:t>
      </w:r>
      <w:r>
        <w:rPr>
          <w:rFonts w:ascii="Times New Roman" w:eastAsia="Times New Roman" w:hAnsi="Times New Roman" w:cs="Times New Roman"/>
          <w:color w:val="000000"/>
          <w:sz w:val="24"/>
          <w:szCs w:val="24"/>
        </w:rPr>
        <w:t xml:space="preserve"> </w:t>
      </w:r>
    </w:p>
    <w:p w14:paraId="4AC44572" w14:textId="3EB74A6E" w:rsidR="00635AC5" w:rsidRDefault="0025401D">
      <w:pPr>
        <w:spacing w:after="0" w:line="360" w:lineRule="auto"/>
        <w:ind w:firstLine="720"/>
        <w:jc w:val="both"/>
        <w:rPr>
          <w:rFonts w:ascii="Times New Roman" w:eastAsia="Times New Roman" w:hAnsi="Times New Roman" w:cs="Times New Roman"/>
          <w:color w:val="000000"/>
          <w:sz w:val="24"/>
          <w:szCs w:val="24"/>
        </w:rPr>
      </w:pPr>
      <w:bookmarkStart w:id="1" w:name="_30j0zll" w:colFirst="0" w:colLast="0"/>
      <w:bookmarkEnd w:id="1"/>
      <w:r>
        <w:rPr>
          <w:rFonts w:ascii="Times New Roman" w:eastAsia="Times New Roman" w:hAnsi="Times New Roman" w:cs="Times New Roman"/>
          <w:sz w:val="24"/>
          <w:szCs w:val="24"/>
        </w:rPr>
        <w:t xml:space="preserve">One crucial innovation in plant evolution was the association with soil fungi during land colonization. Today, this symbiotic interaction is present in most of plants species and can be classified in four types: Arbuscular (AM), </w:t>
      </w:r>
      <w:proofErr w:type="spellStart"/>
      <w:r>
        <w:rPr>
          <w:rFonts w:ascii="Times New Roman" w:eastAsia="Times New Roman" w:hAnsi="Times New Roman" w:cs="Times New Roman"/>
          <w:sz w:val="24"/>
          <w:szCs w:val="24"/>
        </w:rPr>
        <w:t>Ecto</w:t>
      </w:r>
      <w:proofErr w:type="spellEnd"/>
      <w:r>
        <w:rPr>
          <w:rFonts w:ascii="Times New Roman" w:eastAsia="Times New Roman" w:hAnsi="Times New Roman" w:cs="Times New Roman"/>
          <w:sz w:val="24"/>
          <w:szCs w:val="24"/>
        </w:rPr>
        <w:t xml:space="preserve"> (EM), Orchid (OM) and Ericoid Mycorrhiza (ER). Since the AM ancestral state, some plants lineages have switched partner (EM, OM and ER) or lost the association (no-association: NM). Evolutionary transitions to a novel mycorrhizal state (MS) might allow plant lineages to access new resources, enhancing diversification rates. However, </w:t>
      </w:r>
      <w:r>
        <w:rPr>
          <w:rFonts w:ascii="Times New Roman" w:eastAsia="Times New Roman" w:hAnsi="Times New Roman" w:cs="Times New Roman"/>
          <w:color w:val="000000"/>
          <w:sz w:val="24"/>
          <w:szCs w:val="24"/>
        </w:rPr>
        <w:t>some clades are not restricted to one MS, and this variability might promote diversification.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In this study we address the relationship between MS and plant diversification rates of seed plant families. For this, </w:t>
      </w:r>
      <w:r w:rsidR="00637286">
        <w:rPr>
          <w:rFonts w:ascii="Times New Roman" w:eastAsia="Times New Roman" w:hAnsi="Times New Roman" w:cs="Times New Roman"/>
          <w:color w:val="000000"/>
          <w:sz w:val="24"/>
          <w:szCs w:val="24"/>
        </w:rPr>
        <w:t xml:space="preserve">we used the recently published </w:t>
      </w:r>
      <w:proofErr w:type="spellStart"/>
      <w:r w:rsidR="00637286">
        <w:rPr>
          <w:rFonts w:ascii="Times New Roman" w:eastAsia="Times New Roman" w:hAnsi="Times New Roman" w:cs="Times New Roman"/>
          <w:color w:val="000000"/>
          <w:sz w:val="24"/>
          <w:szCs w:val="24"/>
        </w:rPr>
        <w:t>FungalRoot</w:t>
      </w:r>
      <w:proofErr w:type="spellEnd"/>
      <w:r w:rsidR="00637286">
        <w:rPr>
          <w:rFonts w:ascii="Times New Roman" w:eastAsia="Times New Roman" w:hAnsi="Times New Roman" w:cs="Times New Roman"/>
          <w:color w:val="000000"/>
          <w:sz w:val="24"/>
          <w:szCs w:val="24"/>
        </w:rPr>
        <w:t xml:space="preserve"> database, which complied data for </w:t>
      </w:r>
      <w:r w:rsidR="00637286" w:rsidRPr="00637286">
        <w:rPr>
          <w:rFonts w:ascii="Times New Roman" w:eastAsia="Times New Roman" w:hAnsi="Times New Roman" w:cs="Times New Roman"/>
          <w:color w:val="000000"/>
          <w:sz w:val="24"/>
          <w:szCs w:val="24"/>
        </w:rPr>
        <w:t>14,870</w:t>
      </w:r>
      <w:r w:rsidR="00637286">
        <w:rPr>
          <w:rFonts w:ascii="Times New Roman" w:eastAsia="Times New Roman" w:hAnsi="Times New Roman" w:cs="Times New Roman"/>
          <w:color w:val="000000"/>
          <w:sz w:val="24"/>
          <w:szCs w:val="24"/>
        </w:rPr>
        <w:t xml:space="preserve"> species and </w:t>
      </w:r>
      <w:r w:rsidRPr="00637286">
        <w:rPr>
          <w:rFonts w:ascii="Times New Roman" w:eastAsia="Times New Roman" w:hAnsi="Times New Roman" w:cs="Times New Roman"/>
          <w:sz w:val="24"/>
          <w:szCs w:val="24"/>
        </w:rPr>
        <w:t>their mycorrhizal partners.</w:t>
      </w:r>
      <w:r w:rsidR="002C2A1E">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We assign</w:t>
      </w:r>
      <w:r w:rsidR="00F37585">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z w:val="24"/>
          <w:szCs w:val="24"/>
        </w:rPr>
        <w:t xml:space="preserve"> a single MS to each plant family, then calculated the heterogeneity of MS and estimate</w:t>
      </w:r>
      <w:r w:rsidR="00F37585">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 xml:space="preserve"> their diversification rates using the method-of-moments. Families with mixed MS had the highest diversification rates and there was a positive relationship between heterogeneity of MS and diversification rates. These results support the hypothesis that MS </w:t>
      </w:r>
      <w:del w:id="2" w:author="Tiago" w:date="2019-10-30T09:15:00Z">
        <w:r w:rsidDel="00FB27D9">
          <w:rPr>
            <w:rFonts w:ascii="Times New Roman" w:eastAsia="Times New Roman" w:hAnsi="Times New Roman" w:cs="Times New Roman"/>
            <w:color w:val="000000"/>
            <w:sz w:val="24"/>
            <w:szCs w:val="24"/>
          </w:rPr>
          <w:delText xml:space="preserve">plasticity </w:delText>
        </w:r>
      </w:del>
      <w:proofErr w:type="spellStart"/>
      <w:ins w:id="3" w:author="Tiago" w:date="2019-10-30T09:15:00Z">
        <w:r w:rsidR="00FB27D9">
          <w:rPr>
            <w:rFonts w:ascii="Times New Roman" w:eastAsia="Times New Roman" w:hAnsi="Times New Roman" w:cs="Times New Roman"/>
            <w:color w:val="000000"/>
            <w:sz w:val="24"/>
            <w:szCs w:val="24"/>
          </w:rPr>
          <w:t>lability</w:t>
        </w:r>
        <w:proofErr w:type="spellEnd"/>
        <w:r w:rsidR="00FB27D9">
          <w:rPr>
            <w:rFonts w:ascii="Times New Roman" w:eastAsia="Times New Roman" w:hAnsi="Times New Roman" w:cs="Times New Roman"/>
            <w:color w:val="000000"/>
            <w:sz w:val="24"/>
            <w:szCs w:val="24"/>
          </w:rPr>
          <w:t xml:space="preserve"> </w:t>
        </w:r>
      </w:ins>
      <w:r>
        <w:rPr>
          <w:rFonts w:ascii="Times New Roman" w:eastAsia="Times New Roman" w:hAnsi="Times New Roman" w:cs="Times New Roman"/>
          <w:color w:val="000000"/>
          <w:sz w:val="24"/>
          <w:szCs w:val="24"/>
        </w:rPr>
        <w:t>promotes diversification and highlight the importance of the association with soil fungi for the diversification of plants.</w:t>
      </w:r>
    </w:p>
    <w:p w14:paraId="66A90A97" w14:textId="77777777" w:rsidR="00635AC5" w:rsidRDefault="0025401D">
      <w:pPr>
        <w:spacing w:after="0" w:line="360" w:lineRule="auto"/>
        <w:jc w:val="both"/>
        <w:rPr>
          <w:i/>
        </w:rPr>
      </w:pPr>
      <w:r>
        <w:rPr>
          <w:rFonts w:ascii="Times New Roman" w:eastAsia="Times New Roman" w:hAnsi="Times New Roman" w:cs="Times New Roman"/>
          <w:color w:val="000000"/>
          <w:sz w:val="24"/>
          <w:szCs w:val="24"/>
        </w:rPr>
        <w:t>Keywords:</w:t>
      </w:r>
      <w:r>
        <w:rPr>
          <w:rFonts w:ascii="Times New Roman" w:eastAsia="Times New Roman" w:hAnsi="Times New Roman" w:cs="Times New Roman"/>
          <w:i/>
          <w:color w:val="000000"/>
          <w:sz w:val="24"/>
          <w:szCs w:val="24"/>
        </w:rPr>
        <w:t xml:space="preserve"> diversification rates, mycorrhizal states, seed plants, key innovation, mycorrhizal diversity</w:t>
      </w:r>
      <w:r>
        <w:br w:type="page"/>
      </w:r>
    </w:p>
    <w:p w14:paraId="7E083D6F"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INTRODUCTION</w:t>
      </w:r>
    </w:p>
    <w:p w14:paraId="1D29D1D3" w14:textId="77777777" w:rsidR="00635AC5" w:rsidRDefault="0025401D">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Understanding the basis of the exceptional plant diversity has been a matter of interest for ecologist and evolutionary biologist since Darwin. Great focus has been placed on estimating plants diversification rates and identifying the factors that could influence them (Eriksson &amp; Bremer, 1992; Moore &amp; </w:t>
      </w:r>
      <w:proofErr w:type="spellStart"/>
      <w:r>
        <w:rPr>
          <w:rFonts w:ascii="Times New Roman" w:eastAsia="Times New Roman" w:hAnsi="Times New Roman" w:cs="Times New Roman"/>
          <w:color w:val="000000"/>
          <w:sz w:val="24"/>
          <w:szCs w:val="24"/>
        </w:rPr>
        <w:t>Donoghe</w:t>
      </w:r>
      <w:proofErr w:type="spellEnd"/>
      <w:r>
        <w:rPr>
          <w:rFonts w:ascii="Times New Roman" w:eastAsia="Times New Roman" w:hAnsi="Times New Roman" w:cs="Times New Roman"/>
          <w:color w:val="000000"/>
          <w:sz w:val="24"/>
          <w:szCs w:val="24"/>
        </w:rPr>
        <w:t xml:space="preserve">, 2007; O´Meara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2016; </w:t>
      </w:r>
      <w:proofErr w:type="spellStart"/>
      <w:r>
        <w:rPr>
          <w:rFonts w:ascii="Times New Roman" w:eastAsia="Times New Roman" w:hAnsi="Times New Roman" w:cs="Times New Roman"/>
          <w:color w:val="000000"/>
          <w:sz w:val="24"/>
          <w:szCs w:val="24"/>
        </w:rPr>
        <w:t>Vamosi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2018). The acquisition of novel traits (sometimes referred to as “key innovations”), such as pollination by animals (Eriksson &amp; Bremer, 1992) or physiological seed dormancy (Willis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2014), have been proposed to promote diversification of plant </w:t>
      </w:r>
      <w:r>
        <w:rPr>
          <w:rFonts w:ascii="Times New Roman" w:eastAsia="Times New Roman" w:hAnsi="Times New Roman" w:cs="Times New Roman"/>
          <w:sz w:val="24"/>
          <w:szCs w:val="24"/>
        </w:rPr>
        <w:t>lineages</w:t>
      </w:r>
      <w:r>
        <w:rPr>
          <w:rFonts w:ascii="Times New Roman" w:eastAsia="Times New Roman" w:hAnsi="Times New Roman" w:cs="Times New Roman"/>
          <w:color w:val="000000"/>
          <w:sz w:val="24"/>
          <w:szCs w:val="24"/>
        </w:rPr>
        <w:t xml:space="preserve">. This “key innovation” perspective suggests that the acquisition of a novel trait might allow a given lineage to exploit the environment in a significantly different way, potentially resulting in an explosive radiation. </w:t>
      </w:r>
    </w:p>
    <w:p w14:paraId="686340ED" w14:textId="77777777" w:rsidR="00635AC5" w:rsidRDefault="0025401D">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bookmarkStart w:id="4" w:name="_1fob9te" w:colFirst="0" w:colLast="0"/>
      <w:bookmarkEnd w:id="4"/>
      <w:r>
        <w:rPr>
          <w:rFonts w:ascii="Times New Roman" w:eastAsia="Times New Roman" w:hAnsi="Times New Roman" w:cs="Times New Roman"/>
          <w:color w:val="000000"/>
          <w:sz w:val="24"/>
          <w:szCs w:val="24"/>
        </w:rPr>
        <w:t>One crucial innovation in plants evolution was the association with soil fungi during land colonization (</w:t>
      </w:r>
      <w:proofErr w:type="spellStart"/>
      <w:r>
        <w:rPr>
          <w:rFonts w:ascii="Times New Roman" w:eastAsia="Times New Roman" w:hAnsi="Times New Roman" w:cs="Times New Roman"/>
          <w:color w:val="000000"/>
          <w:sz w:val="24"/>
          <w:szCs w:val="24"/>
        </w:rPr>
        <w:t>Pirozynski</w:t>
      </w:r>
      <w:proofErr w:type="spellEnd"/>
      <w:r>
        <w:rPr>
          <w:rFonts w:ascii="Times New Roman" w:eastAsia="Times New Roman" w:hAnsi="Times New Roman" w:cs="Times New Roman"/>
          <w:color w:val="000000"/>
          <w:sz w:val="24"/>
          <w:szCs w:val="24"/>
        </w:rPr>
        <w:t xml:space="preserve"> &amp; Malloch, 1975; </w:t>
      </w:r>
      <w:proofErr w:type="spellStart"/>
      <w:r>
        <w:rPr>
          <w:rFonts w:ascii="Times New Roman" w:eastAsia="Times New Roman" w:hAnsi="Times New Roman" w:cs="Times New Roman"/>
          <w:color w:val="000000"/>
          <w:sz w:val="24"/>
          <w:szCs w:val="24"/>
        </w:rPr>
        <w:t>Selosse</w:t>
      </w:r>
      <w:proofErr w:type="spellEnd"/>
      <w:r>
        <w:rPr>
          <w:rFonts w:ascii="Times New Roman" w:eastAsia="Times New Roman" w:hAnsi="Times New Roman" w:cs="Times New Roman"/>
          <w:color w:val="000000"/>
          <w:sz w:val="24"/>
          <w:szCs w:val="24"/>
        </w:rPr>
        <w:t xml:space="preserve"> &amp; Le </w:t>
      </w:r>
      <w:proofErr w:type="spellStart"/>
      <w:r>
        <w:rPr>
          <w:rFonts w:ascii="Times New Roman" w:eastAsia="Times New Roman" w:hAnsi="Times New Roman" w:cs="Times New Roman"/>
          <w:color w:val="000000"/>
          <w:sz w:val="24"/>
          <w:szCs w:val="24"/>
        </w:rPr>
        <w:t>Tacon</w:t>
      </w:r>
      <w:proofErr w:type="spellEnd"/>
      <w:r>
        <w:rPr>
          <w:rFonts w:ascii="Times New Roman" w:eastAsia="Times New Roman" w:hAnsi="Times New Roman" w:cs="Times New Roman"/>
          <w:color w:val="000000"/>
          <w:sz w:val="24"/>
          <w:szCs w:val="24"/>
        </w:rPr>
        <w:t>, 1998</w:t>
      </w:r>
      <w:r w:rsidR="004521A7">
        <w:rPr>
          <w:rFonts w:ascii="Times New Roman" w:eastAsia="Times New Roman" w:hAnsi="Times New Roman" w:cs="Times New Roman"/>
          <w:color w:val="000000"/>
          <w:sz w:val="24"/>
          <w:szCs w:val="24"/>
        </w:rPr>
        <w:t xml:space="preserve">; </w:t>
      </w:r>
      <w:proofErr w:type="spellStart"/>
      <w:r w:rsidR="004521A7">
        <w:rPr>
          <w:rFonts w:ascii="Times New Roman" w:eastAsia="Times New Roman" w:hAnsi="Times New Roman" w:cs="Times New Roman"/>
          <w:color w:val="000000"/>
          <w:sz w:val="24"/>
          <w:szCs w:val="24"/>
        </w:rPr>
        <w:t>Strullu-Derrien</w:t>
      </w:r>
      <w:proofErr w:type="spellEnd"/>
      <w:r w:rsidR="004521A7">
        <w:rPr>
          <w:rFonts w:ascii="Times New Roman" w:eastAsia="Times New Roman" w:hAnsi="Times New Roman" w:cs="Times New Roman"/>
          <w:color w:val="000000"/>
          <w:sz w:val="24"/>
          <w:szCs w:val="24"/>
        </w:rPr>
        <w:t xml:space="preserve"> </w:t>
      </w:r>
      <w:r w:rsidR="004521A7" w:rsidRPr="004108A8">
        <w:rPr>
          <w:rFonts w:ascii="Times New Roman" w:eastAsia="Times New Roman" w:hAnsi="Times New Roman" w:cs="Times New Roman"/>
          <w:i/>
          <w:iCs/>
          <w:color w:val="000000"/>
          <w:sz w:val="24"/>
          <w:szCs w:val="24"/>
        </w:rPr>
        <w:t>et al</w:t>
      </w:r>
      <w:r w:rsidR="004521A7">
        <w:rPr>
          <w:rFonts w:ascii="Times New Roman" w:eastAsia="Times New Roman" w:hAnsi="Times New Roman" w:cs="Times New Roman"/>
          <w:color w:val="000000"/>
          <w:sz w:val="24"/>
          <w:szCs w:val="24"/>
        </w:rPr>
        <w:t>., 2018</w:t>
      </w:r>
      <w:r>
        <w:rPr>
          <w:rFonts w:ascii="Times New Roman" w:eastAsia="Times New Roman" w:hAnsi="Times New Roman" w:cs="Times New Roman"/>
          <w:color w:val="000000"/>
          <w:sz w:val="24"/>
          <w:szCs w:val="24"/>
        </w:rPr>
        <w:t>). Before plant colonization, land was hostile, with extreme drought and temperatures, and barren rocky substrate; hence, the association with terrestrial fungi allowed the algae ancestors of plants to successfully colonize the land (</w:t>
      </w:r>
      <w:proofErr w:type="spellStart"/>
      <w:r>
        <w:rPr>
          <w:rFonts w:ascii="Times New Roman" w:eastAsia="Times New Roman" w:hAnsi="Times New Roman" w:cs="Times New Roman"/>
          <w:color w:val="000000"/>
          <w:sz w:val="24"/>
          <w:szCs w:val="24"/>
        </w:rPr>
        <w:t>Selosse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2015). This initial symbiotic association was the prelude of modern mycorrhizas (</w:t>
      </w:r>
      <w:proofErr w:type="spellStart"/>
      <w:r>
        <w:rPr>
          <w:rFonts w:ascii="Times New Roman" w:eastAsia="Times New Roman" w:hAnsi="Times New Roman" w:cs="Times New Roman"/>
          <w:color w:val="000000"/>
          <w:sz w:val="24"/>
          <w:szCs w:val="24"/>
        </w:rPr>
        <w:t>Feijen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2018), the association between fungi and root plants in which plants transfer carbon to fungi and receive nutrients in turn (Smith &amp; Read, 2008). Today, this symbiosis is present in 86% of land plants species (van der Heijden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2015), and based on their structure and function can be classified in four major types: arbuscular mycorrhiza (AM), ectomycorrhiza (EM), orchid mycorrhizal (OM) and ericoid mycorrhizal (ER) (</w:t>
      </w:r>
      <w:proofErr w:type="spellStart"/>
      <w:r>
        <w:rPr>
          <w:rFonts w:ascii="Times New Roman" w:eastAsia="Times New Roman" w:hAnsi="Times New Roman" w:cs="Times New Roman"/>
          <w:color w:val="000000"/>
          <w:sz w:val="24"/>
          <w:szCs w:val="24"/>
        </w:rPr>
        <w:t>Brundrett</w:t>
      </w:r>
      <w:proofErr w:type="spellEnd"/>
      <w:r>
        <w:rPr>
          <w:rFonts w:ascii="Times New Roman" w:eastAsia="Times New Roman" w:hAnsi="Times New Roman" w:cs="Times New Roman"/>
          <w:color w:val="000000"/>
          <w:sz w:val="24"/>
          <w:szCs w:val="24"/>
        </w:rPr>
        <w:t xml:space="preserve">, 2002).  </w:t>
      </w:r>
    </w:p>
    <w:p w14:paraId="42BEA38E" w14:textId="77777777" w:rsidR="00635AC5" w:rsidRDefault="0025401D">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Ancestral state reconstruction and the fossil record show that the ancestor of seed plants probably had AM associations (</w:t>
      </w:r>
      <w:proofErr w:type="spellStart"/>
      <w:r>
        <w:rPr>
          <w:rFonts w:ascii="Times New Roman" w:eastAsia="Times New Roman" w:hAnsi="Times New Roman" w:cs="Times New Roman"/>
          <w:color w:val="000000"/>
          <w:sz w:val="24"/>
          <w:szCs w:val="24"/>
        </w:rPr>
        <w:t>Redecker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2002; </w:t>
      </w:r>
      <w:proofErr w:type="spellStart"/>
      <w:r>
        <w:rPr>
          <w:rFonts w:ascii="Times New Roman" w:eastAsia="Times New Roman" w:hAnsi="Times New Roman" w:cs="Times New Roman"/>
          <w:color w:val="000000"/>
          <w:sz w:val="24"/>
          <w:szCs w:val="24"/>
        </w:rPr>
        <w:t>Maherali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2016). This is the most frequent mycorrhizal type in plants (74% of extant plant species) and is characterized by an association with </w:t>
      </w:r>
      <w:proofErr w:type="spellStart"/>
      <w:r>
        <w:rPr>
          <w:rFonts w:ascii="Times New Roman" w:eastAsia="Times New Roman" w:hAnsi="Times New Roman" w:cs="Times New Roman"/>
          <w:color w:val="000000"/>
          <w:sz w:val="24"/>
          <w:szCs w:val="24"/>
        </w:rPr>
        <w:t>Glomeromycete</w:t>
      </w:r>
      <w:proofErr w:type="spellEnd"/>
      <w:r>
        <w:rPr>
          <w:rFonts w:ascii="Times New Roman" w:eastAsia="Times New Roman" w:hAnsi="Times New Roman" w:cs="Times New Roman"/>
          <w:color w:val="000000"/>
          <w:sz w:val="24"/>
          <w:szCs w:val="24"/>
        </w:rPr>
        <w:t xml:space="preserve"> fungi (van der Heijden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2015). Between 100 and 200 million years ago, some </w:t>
      </w:r>
      <w:r>
        <w:rPr>
          <w:rFonts w:ascii="Times New Roman" w:eastAsia="Times New Roman" w:hAnsi="Times New Roman" w:cs="Times New Roman"/>
          <w:sz w:val="24"/>
          <w:szCs w:val="24"/>
        </w:rPr>
        <w:t>lineages</w:t>
      </w:r>
      <w:r>
        <w:rPr>
          <w:rFonts w:ascii="Times New Roman" w:eastAsia="Times New Roman" w:hAnsi="Times New Roman" w:cs="Times New Roman"/>
          <w:color w:val="000000"/>
          <w:sz w:val="24"/>
          <w:szCs w:val="24"/>
        </w:rPr>
        <w:t xml:space="preserve"> switched fungal partners to several lineages of Basidiomycetes, forming what is described as the EM associations (</w:t>
      </w:r>
      <w:proofErr w:type="spellStart"/>
      <w:r>
        <w:rPr>
          <w:rFonts w:ascii="Times New Roman" w:eastAsia="Times New Roman" w:hAnsi="Times New Roman" w:cs="Times New Roman"/>
          <w:color w:val="000000"/>
          <w:sz w:val="24"/>
          <w:szCs w:val="24"/>
        </w:rPr>
        <w:t>Brundrett</w:t>
      </w:r>
      <w:proofErr w:type="spellEnd"/>
      <w:r>
        <w:rPr>
          <w:rFonts w:ascii="Times New Roman" w:eastAsia="Times New Roman" w:hAnsi="Times New Roman" w:cs="Times New Roman"/>
          <w:color w:val="000000"/>
          <w:sz w:val="24"/>
          <w:szCs w:val="24"/>
        </w:rPr>
        <w:t>, 2002). The acquisition of EM resulted in new root functional capabilities as freezing tolerance (</w:t>
      </w:r>
      <w:proofErr w:type="spellStart"/>
      <w:r>
        <w:rPr>
          <w:rFonts w:ascii="Times New Roman" w:eastAsia="Times New Roman" w:hAnsi="Times New Roman" w:cs="Times New Roman"/>
          <w:color w:val="000000"/>
          <w:sz w:val="24"/>
          <w:szCs w:val="24"/>
        </w:rPr>
        <w:t>Lehto</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2008), which seem related to the dominance of EM angiosperms and gymnosperm in cool forests (</w:t>
      </w:r>
      <w:proofErr w:type="spellStart"/>
      <w:r>
        <w:rPr>
          <w:rFonts w:ascii="Times New Roman" w:eastAsia="Times New Roman" w:hAnsi="Times New Roman" w:cs="Times New Roman"/>
          <w:color w:val="000000"/>
          <w:sz w:val="24"/>
          <w:szCs w:val="24"/>
        </w:rPr>
        <w:t>Brundrett</w:t>
      </w:r>
      <w:proofErr w:type="spellEnd"/>
      <w:r>
        <w:rPr>
          <w:rFonts w:ascii="Times New Roman" w:eastAsia="Times New Roman" w:hAnsi="Times New Roman" w:cs="Times New Roman"/>
          <w:color w:val="000000"/>
          <w:sz w:val="24"/>
          <w:szCs w:val="24"/>
        </w:rPr>
        <w:t xml:space="preserve">, 2002). Similarly, </w:t>
      </w:r>
      <w:proofErr w:type="spellStart"/>
      <w:r>
        <w:rPr>
          <w:rFonts w:ascii="Times New Roman" w:eastAsia="Times New Roman" w:hAnsi="Times New Roman" w:cs="Times New Roman"/>
          <w:color w:val="000000"/>
          <w:sz w:val="24"/>
          <w:szCs w:val="24"/>
        </w:rPr>
        <w:t>Orchidaceae</w:t>
      </w:r>
      <w:proofErr w:type="spellEnd"/>
      <w:r>
        <w:rPr>
          <w:rFonts w:ascii="Times New Roman" w:eastAsia="Times New Roman" w:hAnsi="Times New Roman" w:cs="Times New Roman"/>
          <w:color w:val="000000"/>
          <w:sz w:val="24"/>
          <w:szCs w:val="24"/>
        </w:rPr>
        <w:t xml:space="preserve"> and species within the Ericaceae family recruited new fungal lineages and formed OM and ER associations respectively. Orchids associate with </w:t>
      </w:r>
      <w:r>
        <w:rPr>
          <w:rFonts w:ascii="Times New Roman" w:eastAsia="Times New Roman" w:hAnsi="Times New Roman" w:cs="Times New Roman"/>
          <w:color w:val="000000"/>
          <w:sz w:val="24"/>
          <w:szCs w:val="24"/>
        </w:rPr>
        <w:lastRenderedPageBreak/>
        <w:t xml:space="preserve">fungal families </w:t>
      </w:r>
      <w:proofErr w:type="spellStart"/>
      <w:r>
        <w:rPr>
          <w:rFonts w:ascii="Times New Roman" w:eastAsia="Times New Roman" w:hAnsi="Times New Roman" w:cs="Times New Roman"/>
          <w:color w:val="000000"/>
          <w:sz w:val="24"/>
          <w:szCs w:val="24"/>
        </w:rPr>
        <w:t>Ceratobasidiaceae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Tulasnellaceae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Sebacinaceae</w:t>
      </w:r>
      <w:proofErr w:type="spellEnd"/>
      <w:r>
        <w:rPr>
          <w:rFonts w:ascii="Times New Roman" w:eastAsia="Times New Roman" w:hAnsi="Times New Roman" w:cs="Times New Roman"/>
          <w:color w:val="000000"/>
          <w:sz w:val="24"/>
          <w:szCs w:val="24"/>
        </w:rPr>
        <w:t xml:space="preserve">, which in addition to nutrient exchange, promote seed germination which cannot germinate without mycorrhizal support (Rasmussen, 2002). Ericoid mycorrhizal associations (ER), on the other hand, involve mainly fungi from </w:t>
      </w:r>
      <w:proofErr w:type="spellStart"/>
      <w:r>
        <w:rPr>
          <w:rFonts w:ascii="Times New Roman" w:eastAsia="Times New Roman" w:hAnsi="Times New Roman" w:cs="Times New Roman"/>
          <w:color w:val="000000"/>
          <w:sz w:val="24"/>
          <w:szCs w:val="24"/>
        </w:rPr>
        <w:t>Sebacinales</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Helotiales</w:t>
      </w:r>
      <w:proofErr w:type="spellEnd"/>
      <w:r>
        <w:rPr>
          <w:rFonts w:ascii="Times New Roman" w:eastAsia="Times New Roman" w:hAnsi="Times New Roman" w:cs="Times New Roman"/>
          <w:color w:val="000000"/>
          <w:sz w:val="24"/>
          <w:szCs w:val="24"/>
        </w:rPr>
        <w:t xml:space="preserve"> and are mostly frequent under acidic and infertile heathland conditions (</w:t>
      </w:r>
      <w:proofErr w:type="spellStart"/>
      <w:r>
        <w:rPr>
          <w:rFonts w:ascii="Times New Roman" w:eastAsia="Times New Roman" w:hAnsi="Times New Roman" w:cs="Times New Roman"/>
          <w:color w:val="000000"/>
          <w:sz w:val="24"/>
          <w:szCs w:val="24"/>
        </w:rPr>
        <w:t>Perotto</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2002; van der Heijden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2015). Finally, some </w:t>
      </w:r>
      <w:r>
        <w:rPr>
          <w:rFonts w:ascii="Times New Roman" w:eastAsia="Times New Roman" w:hAnsi="Times New Roman" w:cs="Times New Roman"/>
          <w:sz w:val="24"/>
          <w:szCs w:val="24"/>
        </w:rPr>
        <w:t>lineages</w:t>
      </w:r>
      <w:r>
        <w:rPr>
          <w:rFonts w:ascii="Times New Roman" w:eastAsia="Times New Roman" w:hAnsi="Times New Roman" w:cs="Times New Roman"/>
          <w:color w:val="000000"/>
          <w:sz w:val="24"/>
          <w:szCs w:val="24"/>
        </w:rPr>
        <w:t xml:space="preserve"> have lost their mycorrhizal associations and became non-mycorrhizal (NM). This transition has frequently occurred through an intermediate state of facultative arbuscular mycorrhiza (AM) plants (</w:t>
      </w:r>
      <w:proofErr w:type="spellStart"/>
      <w:r>
        <w:rPr>
          <w:rFonts w:ascii="Times New Roman" w:eastAsia="Times New Roman" w:hAnsi="Times New Roman" w:cs="Times New Roman"/>
          <w:color w:val="000000"/>
          <w:sz w:val="24"/>
          <w:szCs w:val="24"/>
        </w:rPr>
        <w:t>Maherali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2016). Some of NM lineages evolved alternative resource-acquisition strategies (Werner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2018) like cluster-roots in </w:t>
      </w:r>
      <w:proofErr w:type="spellStart"/>
      <w:r>
        <w:rPr>
          <w:rFonts w:ascii="Times New Roman" w:eastAsia="Times New Roman" w:hAnsi="Times New Roman" w:cs="Times New Roman"/>
          <w:color w:val="000000"/>
          <w:sz w:val="24"/>
          <w:szCs w:val="24"/>
        </w:rPr>
        <w:t>Proteaceae</w:t>
      </w:r>
      <w:proofErr w:type="spellEnd"/>
      <w:r>
        <w:rPr>
          <w:rFonts w:ascii="Times New Roman" w:eastAsia="Times New Roman" w:hAnsi="Times New Roman" w:cs="Times New Roman"/>
          <w:color w:val="000000"/>
          <w:sz w:val="24"/>
          <w:szCs w:val="24"/>
        </w:rPr>
        <w:t xml:space="preserve"> (Neumann &amp; </w:t>
      </w:r>
      <w:proofErr w:type="spellStart"/>
      <w:r>
        <w:rPr>
          <w:rFonts w:ascii="Times New Roman" w:eastAsia="Times New Roman" w:hAnsi="Times New Roman" w:cs="Times New Roman"/>
          <w:color w:val="000000"/>
          <w:sz w:val="24"/>
          <w:szCs w:val="24"/>
        </w:rPr>
        <w:t>Martinoia</w:t>
      </w:r>
      <w:proofErr w:type="spellEnd"/>
      <w:r>
        <w:rPr>
          <w:rFonts w:ascii="Times New Roman" w:eastAsia="Times New Roman" w:hAnsi="Times New Roman" w:cs="Times New Roman"/>
          <w:color w:val="000000"/>
          <w:sz w:val="24"/>
          <w:szCs w:val="24"/>
        </w:rPr>
        <w:t xml:space="preserve">, 2002) or parasitism in </w:t>
      </w:r>
      <w:proofErr w:type="spellStart"/>
      <w:r>
        <w:rPr>
          <w:rFonts w:ascii="Times New Roman" w:eastAsia="Times New Roman" w:hAnsi="Times New Roman" w:cs="Times New Roman"/>
          <w:color w:val="000000"/>
          <w:sz w:val="24"/>
          <w:szCs w:val="24"/>
        </w:rPr>
        <w:t>Loranthaceae</w:t>
      </w:r>
      <w:proofErr w:type="spellEnd"/>
      <w:r>
        <w:rPr>
          <w:rFonts w:ascii="Times New Roman" w:eastAsia="Times New Roman" w:hAnsi="Times New Roman" w:cs="Times New Roman"/>
          <w:color w:val="000000"/>
          <w:sz w:val="24"/>
          <w:szCs w:val="24"/>
        </w:rPr>
        <w:t xml:space="preserve"> (Wilson &amp; Calvin, 2006).</w:t>
      </w:r>
    </w:p>
    <w:p w14:paraId="26956829" w14:textId="77777777" w:rsidR="00635AC5" w:rsidRDefault="0025401D">
      <w:pPr>
        <w:pBdr>
          <w:top w:val="nil"/>
          <w:left w:val="nil"/>
          <w:bottom w:val="nil"/>
          <w:right w:val="nil"/>
          <w:between w:val="nil"/>
        </w:pBdr>
        <w:spacing w:after="0" w:line="360" w:lineRule="auto"/>
        <w:ind w:firstLine="720"/>
        <w:jc w:val="both"/>
        <w:rPr>
          <w:rFonts w:ascii="Cambria" w:eastAsia="Cambria" w:hAnsi="Cambria" w:cs="Cambria"/>
          <w:color w:val="000000"/>
        </w:rPr>
      </w:pPr>
      <w:r>
        <w:rPr>
          <w:rFonts w:ascii="Times New Roman" w:eastAsia="Times New Roman" w:hAnsi="Times New Roman" w:cs="Times New Roman"/>
          <w:color w:val="000000"/>
          <w:sz w:val="24"/>
          <w:szCs w:val="24"/>
        </w:rPr>
        <w:t xml:space="preserve">Therefore, since the AM ancestral state some plant lineages have followed different mycorrhizal evolutionary pathways: switching partner (EM, OM and ER) or losing the association (Werner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2018). Evolutionary transitions to a novel mycorrhizal state might allow plant </w:t>
      </w:r>
      <w:r>
        <w:rPr>
          <w:rFonts w:ascii="Times New Roman" w:eastAsia="Times New Roman" w:hAnsi="Times New Roman" w:cs="Times New Roman"/>
          <w:sz w:val="24"/>
          <w:szCs w:val="24"/>
        </w:rPr>
        <w:t>lineages</w:t>
      </w:r>
      <w:r>
        <w:rPr>
          <w:rFonts w:ascii="Times New Roman" w:eastAsia="Times New Roman" w:hAnsi="Times New Roman" w:cs="Times New Roman"/>
          <w:color w:val="000000"/>
          <w:sz w:val="24"/>
          <w:szCs w:val="24"/>
        </w:rPr>
        <w:t xml:space="preserve"> to access unexplored ecological resources, facilitating them to colonize environments that were not available before, and possibly enhancing their diversification rates. However, there are lineages in which some species acquire a new mycorrhizal state and at the same time, other species retain the ancestral state (AM) (</w:t>
      </w:r>
      <w:proofErr w:type="spellStart"/>
      <w:r>
        <w:rPr>
          <w:rFonts w:ascii="Times New Roman" w:eastAsia="Times New Roman" w:hAnsi="Times New Roman" w:cs="Times New Roman"/>
          <w:color w:val="000000"/>
          <w:sz w:val="24"/>
          <w:szCs w:val="24"/>
        </w:rPr>
        <w:t>Brundrett</w:t>
      </w:r>
      <w:proofErr w:type="spellEnd"/>
      <w:r>
        <w:rPr>
          <w:rFonts w:ascii="Times New Roman" w:eastAsia="Times New Roman" w:hAnsi="Times New Roman" w:cs="Times New Roman"/>
          <w:color w:val="000000"/>
          <w:sz w:val="24"/>
          <w:szCs w:val="24"/>
        </w:rPr>
        <w:t>, 2008) increasing the variability of mycorrhizal states, which might in fact promote diversification of these lineages. Both hypotheses have not been evaluated in plants</w:t>
      </w:r>
      <w:r w:rsidR="00C440A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131D7">
        <w:rPr>
          <w:rFonts w:ascii="Times New Roman" w:eastAsia="Times New Roman" w:hAnsi="Times New Roman" w:cs="Times New Roman"/>
          <w:color w:val="000000"/>
          <w:sz w:val="24"/>
          <w:szCs w:val="24"/>
        </w:rPr>
        <w:t>however,</w:t>
      </w:r>
      <w:r>
        <w:rPr>
          <w:rFonts w:ascii="Times New Roman" w:eastAsia="Times New Roman" w:hAnsi="Times New Roman" w:cs="Times New Roman"/>
          <w:color w:val="000000"/>
          <w:sz w:val="24"/>
          <w:szCs w:val="24"/>
        </w:rPr>
        <w:t xml:space="preserve"> the few studies available from the fungal perspective suggest that shifts in mycorrhizal associations might affect diversification of involved partners (Sánchez-García &amp; Matheny, 2017; Sato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2017). </w:t>
      </w:r>
    </w:p>
    <w:p w14:paraId="4CC9C41C" w14:textId="0EBD97A1" w:rsidR="00635AC5" w:rsidRDefault="0025401D">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 though mycorrhizal symbiosis has been pointed out as a key factor in the evolution and diversification of land plants (</w:t>
      </w:r>
      <w:proofErr w:type="spellStart"/>
      <w:r>
        <w:rPr>
          <w:rFonts w:ascii="Times New Roman" w:eastAsia="Times New Roman" w:hAnsi="Times New Roman" w:cs="Times New Roman"/>
          <w:color w:val="000000"/>
          <w:sz w:val="24"/>
          <w:szCs w:val="24"/>
        </w:rPr>
        <w:t>Brundrett</w:t>
      </w:r>
      <w:proofErr w:type="spellEnd"/>
      <w:r>
        <w:rPr>
          <w:rFonts w:ascii="Times New Roman" w:eastAsia="Times New Roman" w:hAnsi="Times New Roman" w:cs="Times New Roman"/>
          <w:color w:val="000000"/>
          <w:sz w:val="24"/>
          <w:szCs w:val="24"/>
        </w:rPr>
        <w:t xml:space="preserve"> &amp; </w:t>
      </w:r>
      <w:proofErr w:type="spellStart"/>
      <w:r>
        <w:rPr>
          <w:rFonts w:ascii="Times New Roman" w:eastAsia="Times New Roman" w:hAnsi="Times New Roman" w:cs="Times New Roman"/>
          <w:color w:val="000000"/>
          <w:sz w:val="24"/>
          <w:szCs w:val="24"/>
        </w:rPr>
        <w:t>Tedersoo</w:t>
      </w:r>
      <w:proofErr w:type="spellEnd"/>
      <w:r>
        <w:rPr>
          <w:rFonts w:ascii="Times New Roman" w:eastAsia="Times New Roman" w:hAnsi="Times New Roman" w:cs="Times New Roman"/>
          <w:color w:val="000000"/>
          <w:sz w:val="24"/>
          <w:szCs w:val="24"/>
        </w:rPr>
        <w:t xml:space="preserve">, 2018a; </w:t>
      </w:r>
      <w:proofErr w:type="spellStart"/>
      <w:r>
        <w:rPr>
          <w:rFonts w:ascii="Times New Roman" w:eastAsia="Times New Roman" w:hAnsi="Times New Roman" w:cs="Times New Roman"/>
          <w:color w:val="000000"/>
          <w:sz w:val="24"/>
          <w:szCs w:val="24"/>
        </w:rPr>
        <w:t>Feijen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2018) this has not been evaluated before. In this study we address the following questions: (1) Do the lineages that established </w:t>
      </w:r>
      <w:r w:rsidR="004D31D4">
        <w:rPr>
          <w:rFonts w:ascii="Times New Roman" w:eastAsia="Times New Roman" w:hAnsi="Times New Roman" w:cs="Times New Roman"/>
          <w:color w:val="000000"/>
          <w:sz w:val="24"/>
          <w:szCs w:val="24"/>
        </w:rPr>
        <w:t xml:space="preserve">derived </w:t>
      </w:r>
      <w:r>
        <w:rPr>
          <w:rFonts w:ascii="Times New Roman" w:eastAsia="Times New Roman" w:hAnsi="Times New Roman" w:cs="Times New Roman"/>
          <w:color w:val="000000"/>
          <w:sz w:val="24"/>
          <w:szCs w:val="24"/>
        </w:rPr>
        <w:t xml:space="preserve">mycorrhizal </w:t>
      </w:r>
      <w:r w:rsidR="004D31D4">
        <w:rPr>
          <w:rFonts w:ascii="Times New Roman" w:eastAsia="Times New Roman" w:hAnsi="Times New Roman" w:cs="Times New Roman"/>
          <w:color w:val="000000"/>
          <w:sz w:val="24"/>
          <w:szCs w:val="24"/>
        </w:rPr>
        <w:t>associations present higher diversification rates than the ones that retain the ancestral mycorrhizal state</w:t>
      </w:r>
      <w:r>
        <w:rPr>
          <w:rFonts w:ascii="Times New Roman" w:eastAsia="Times New Roman" w:hAnsi="Times New Roman" w:cs="Times New Roman"/>
          <w:color w:val="000000"/>
          <w:sz w:val="24"/>
          <w:szCs w:val="24"/>
        </w:rPr>
        <w:t xml:space="preserve">? This investigates the idea of a key innovation mechanism of diversification; (2) Is there a relationship between mycorrhizal variability and diversification rates among different plant lineages? This would investigate the idea that evolutionary lability might increase diversification dynamics. To answer these questions, we explored the relationship between the mycorrhizal state and the diversification rates of several seed plant families. </w:t>
      </w:r>
    </w:p>
    <w:p w14:paraId="7375507E"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MATERIALS AND METHODS</w:t>
      </w:r>
    </w:p>
    <w:p w14:paraId="769DE84F"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Mycorrhizal state database </w:t>
      </w:r>
    </w:p>
    <w:p w14:paraId="26DFF621" w14:textId="18C5579E" w:rsidR="00642C3E" w:rsidRDefault="004108A8" w:rsidP="00642C3E">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obtain information of plant species and their mycorrhizal state, w</w:t>
      </w:r>
      <w:r w:rsidR="0025401D">
        <w:rPr>
          <w:rFonts w:ascii="Times New Roman" w:eastAsia="Times New Roman" w:hAnsi="Times New Roman" w:cs="Times New Roman"/>
          <w:color w:val="000000"/>
          <w:sz w:val="24"/>
          <w:szCs w:val="24"/>
        </w:rPr>
        <w:t>e</w:t>
      </w:r>
      <w:r w:rsidR="00895EBE">
        <w:rPr>
          <w:rFonts w:ascii="Times New Roman" w:eastAsia="Times New Roman" w:hAnsi="Times New Roman" w:cs="Times New Roman"/>
          <w:color w:val="000000"/>
          <w:sz w:val="24"/>
          <w:szCs w:val="24"/>
        </w:rPr>
        <w:t xml:space="preserve"> used</w:t>
      </w:r>
      <w:r w:rsidR="0025401D">
        <w:rPr>
          <w:rFonts w:ascii="Times New Roman" w:eastAsia="Times New Roman" w:hAnsi="Times New Roman" w:cs="Times New Roman"/>
          <w:color w:val="000000"/>
          <w:sz w:val="24"/>
          <w:szCs w:val="24"/>
        </w:rPr>
        <w:t xml:space="preserve"> </w:t>
      </w:r>
      <w:r w:rsidR="002E29A9">
        <w:rPr>
          <w:rFonts w:ascii="Times New Roman" w:eastAsia="Times New Roman" w:hAnsi="Times New Roman" w:cs="Times New Roman"/>
          <w:color w:val="000000"/>
          <w:sz w:val="24"/>
          <w:szCs w:val="24"/>
        </w:rPr>
        <w:t xml:space="preserve">the </w:t>
      </w:r>
      <w:proofErr w:type="spellStart"/>
      <w:r w:rsidR="00C110F3">
        <w:rPr>
          <w:rFonts w:ascii="Times New Roman" w:eastAsia="Times New Roman" w:hAnsi="Times New Roman" w:cs="Times New Roman"/>
          <w:color w:val="000000"/>
          <w:sz w:val="24"/>
          <w:szCs w:val="24"/>
        </w:rPr>
        <w:t>FungalRoot</w:t>
      </w:r>
      <w:proofErr w:type="spellEnd"/>
      <w:r w:rsidR="002E29A9">
        <w:rPr>
          <w:rFonts w:ascii="Times New Roman" w:eastAsia="Times New Roman" w:hAnsi="Times New Roman" w:cs="Times New Roman"/>
          <w:color w:val="000000"/>
          <w:sz w:val="24"/>
          <w:szCs w:val="24"/>
        </w:rPr>
        <w:t xml:space="preserve"> database</w:t>
      </w:r>
      <w:r w:rsidR="009B05E3">
        <w:rPr>
          <w:rFonts w:ascii="Times New Roman" w:eastAsia="Times New Roman" w:hAnsi="Times New Roman" w:cs="Times New Roman"/>
          <w:color w:val="000000"/>
          <w:sz w:val="24"/>
          <w:szCs w:val="24"/>
        </w:rPr>
        <w:t>, a recently published global</w:t>
      </w:r>
      <w:r w:rsidR="0025401D">
        <w:rPr>
          <w:rFonts w:ascii="Times New Roman" w:eastAsia="Times New Roman" w:hAnsi="Times New Roman" w:cs="Times New Roman"/>
          <w:color w:val="000000"/>
          <w:sz w:val="24"/>
          <w:szCs w:val="24"/>
        </w:rPr>
        <w:t xml:space="preserve"> </w:t>
      </w:r>
      <w:r w:rsidR="002E29A9">
        <w:rPr>
          <w:rFonts w:ascii="Times New Roman" w:eastAsia="Times New Roman" w:hAnsi="Times New Roman" w:cs="Times New Roman"/>
          <w:color w:val="000000"/>
          <w:sz w:val="24"/>
          <w:szCs w:val="24"/>
        </w:rPr>
        <w:t>databank</w:t>
      </w:r>
      <w:r w:rsidR="009B05E3">
        <w:rPr>
          <w:rFonts w:ascii="Times New Roman" w:eastAsia="Times New Roman" w:hAnsi="Times New Roman" w:cs="Times New Roman"/>
          <w:color w:val="000000"/>
          <w:sz w:val="24"/>
          <w:szCs w:val="24"/>
        </w:rPr>
        <w:t xml:space="preserve"> </w:t>
      </w:r>
      <w:r w:rsidR="0025401D">
        <w:rPr>
          <w:rFonts w:ascii="Times New Roman" w:eastAsia="Times New Roman" w:hAnsi="Times New Roman" w:cs="Times New Roman"/>
          <w:color w:val="000000"/>
          <w:sz w:val="24"/>
          <w:szCs w:val="24"/>
        </w:rPr>
        <w:t xml:space="preserve">of </w:t>
      </w:r>
      <w:r w:rsidR="009B05E3">
        <w:rPr>
          <w:rFonts w:ascii="Times New Roman" w:eastAsia="Times New Roman" w:hAnsi="Times New Roman" w:cs="Times New Roman"/>
          <w:color w:val="000000"/>
          <w:sz w:val="24"/>
          <w:szCs w:val="24"/>
        </w:rPr>
        <w:t xml:space="preserve">plant </w:t>
      </w:r>
      <w:r w:rsidR="0025401D">
        <w:rPr>
          <w:rFonts w:ascii="Times New Roman" w:eastAsia="Times New Roman" w:hAnsi="Times New Roman" w:cs="Times New Roman"/>
          <w:color w:val="000000"/>
          <w:sz w:val="24"/>
          <w:szCs w:val="24"/>
        </w:rPr>
        <w:t>mycorrhizal</w:t>
      </w:r>
      <w:r w:rsidR="009B05E3">
        <w:rPr>
          <w:rFonts w:ascii="Times New Roman" w:eastAsia="Times New Roman" w:hAnsi="Times New Roman" w:cs="Times New Roman"/>
          <w:color w:val="000000"/>
          <w:sz w:val="24"/>
          <w:szCs w:val="24"/>
        </w:rPr>
        <w:t xml:space="preserve"> associations</w:t>
      </w:r>
      <w:r w:rsidR="0025401D">
        <w:rPr>
          <w:rFonts w:ascii="Times New Roman" w:eastAsia="Times New Roman" w:hAnsi="Times New Roman" w:cs="Times New Roman"/>
          <w:color w:val="000000"/>
          <w:sz w:val="24"/>
          <w:szCs w:val="24"/>
        </w:rPr>
        <w:t xml:space="preserve"> </w:t>
      </w:r>
      <w:r w:rsidR="009B05E3">
        <w:rPr>
          <w:rFonts w:ascii="Times New Roman" w:eastAsia="Times New Roman" w:hAnsi="Times New Roman" w:cs="Times New Roman"/>
          <w:color w:val="000000"/>
          <w:sz w:val="24"/>
          <w:szCs w:val="24"/>
        </w:rPr>
        <w:t>(</w:t>
      </w:r>
      <w:proofErr w:type="spellStart"/>
      <w:r w:rsidR="00C110F3" w:rsidRPr="00C110F3">
        <w:rPr>
          <w:rFonts w:ascii="Times New Roman" w:eastAsia="Times New Roman" w:hAnsi="Times New Roman" w:cs="Times New Roman"/>
          <w:color w:val="000000"/>
          <w:sz w:val="24"/>
          <w:szCs w:val="24"/>
        </w:rPr>
        <w:t>Soudzilovskaia</w:t>
      </w:r>
      <w:proofErr w:type="spellEnd"/>
      <w:r w:rsidR="0025401D">
        <w:rPr>
          <w:rFonts w:ascii="Times New Roman" w:eastAsia="Times New Roman" w:hAnsi="Times New Roman" w:cs="Times New Roman"/>
          <w:color w:val="000000"/>
          <w:sz w:val="24"/>
          <w:szCs w:val="24"/>
        </w:rPr>
        <w:t xml:space="preserve"> </w:t>
      </w:r>
      <w:r w:rsidR="0025401D">
        <w:rPr>
          <w:rFonts w:ascii="Times New Roman" w:eastAsia="Times New Roman" w:hAnsi="Times New Roman" w:cs="Times New Roman"/>
          <w:i/>
          <w:color w:val="000000"/>
          <w:sz w:val="24"/>
          <w:szCs w:val="24"/>
        </w:rPr>
        <w:t>et al.,</w:t>
      </w:r>
      <w:r w:rsidR="0025401D">
        <w:rPr>
          <w:rFonts w:ascii="Times New Roman" w:eastAsia="Times New Roman" w:hAnsi="Times New Roman" w:cs="Times New Roman"/>
          <w:color w:val="000000"/>
          <w:sz w:val="24"/>
          <w:szCs w:val="24"/>
        </w:rPr>
        <w:t xml:space="preserve"> 201</w:t>
      </w:r>
      <w:r w:rsidR="00C110F3">
        <w:rPr>
          <w:rFonts w:ascii="Times New Roman" w:eastAsia="Times New Roman" w:hAnsi="Times New Roman" w:cs="Times New Roman"/>
          <w:color w:val="000000"/>
          <w:sz w:val="24"/>
          <w:szCs w:val="24"/>
        </w:rPr>
        <w:t>9</w:t>
      </w:r>
      <w:r w:rsidR="0025401D">
        <w:rPr>
          <w:rFonts w:ascii="Times New Roman" w:eastAsia="Times New Roman" w:hAnsi="Times New Roman" w:cs="Times New Roman"/>
          <w:color w:val="000000"/>
          <w:sz w:val="24"/>
          <w:szCs w:val="24"/>
        </w:rPr>
        <w:t>)</w:t>
      </w:r>
      <w:r w:rsidR="009B05E3">
        <w:rPr>
          <w:rFonts w:ascii="Times New Roman" w:eastAsia="Times New Roman" w:hAnsi="Times New Roman" w:cs="Times New Roman"/>
          <w:color w:val="000000"/>
          <w:sz w:val="24"/>
          <w:szCs w:val="24"/>
        </w:rPr>
        <w:t xml:space="preserve">. This database </w:t>
      </w:r>
      <w:r w:rsidR="0025401D">
        <w:rPr>
          <w:rFonts w:ascii="Times New Roman" w:eastAsia="Times New Roman" w:hAnsi="Times New Roman" w:cs="Times New Roman"/>
          <w:color w:val="000000"/>
          <w:sz w:val="24"/>
          <w:szCs w:val="24"/>
        </w:rPr>
        <w:t>compiles previous lists and surveys of plant species and their mycorrhizal associations</w:t>
      </w:r>
      <w:r w:rsidR="009B05E3">
        <w:rPr>
          <w:rFonts w:ascii="Times New Roman" w:eastAsia="Times New Roman" w:hAnsi="Times New Roman" w:cs="Times New Roman"/>
          <w:color w:val="000000"/>
          <w:sz w:val="24"/>
          <w:szCs w:val="24"/>
        </w:rPr>
        <w:t xml:space="preserve">, </w:t>
      </w:r>
      <w:r w:rsidR="00227E3C">
        <w:rPr>
          <w:rFonts w:ascii="Times New Roman" w:eastAsia="Times New Roman" w:hAnsi="Times New Roman" w:cs="Times New Roman"/>
          <w:color w:val="000000"/>
          <w:sz w:val="24"/>
          <w:szCs w:val="24"/>
        </w:rPr>
        <w:t>including</w:t>
      </w:r>
      <w:r w:rsidR="00C110F3" w:rsidRPr="00C110F3">
        <w:rPr>
          <w:rFonts w:ascii="Times New Roman" w:eastAsia="Times New Roman" w:hAnsi="Times New Roman" w:cs="Times New Roman"/>
          <w:color w:val="000000"/>
          <w:sz w:val="24"/>
          <w:szCs w:val="24"/>
        </w:rPr>
        <w:t xml:space="preserve"> 36,303 </w:t>
      </w:r>
      <w:r w:rsidR="009B05E3">
        <w:rPr>
          <w:rFonts w:ascii="Times New Roman" w:eastAsia="Times New Roman" w:hAnsi="Times New Roman" w:cs="Times New Roman"/>
          <w:color w:val="000000"/>
          <w:sz w:val="24"/>
          <w:szCs w:val="24"/>
        </w:rPr>
        <w:t xml:space="preserve">records </w:t>
      </w:r>
      <w:r w:rsidR="00C110F3" w:rsidRPr="00C110F3">
        <w:rPr>
          <w:rFonts w:ascii="Times New Roman" w:eastAsia="Times New Roman" w:hAnsi="Times New Roman" w:cs="Times New Roman"/>
          <w:color w:val="000000"/>
          <w:sz w:val="24"/>
          <w:szCs w:val="24"/>
        </w:rPr>
        <w:t>for 14,870 plant species</w:t>
      </w:r>
      <w:r w:rsidR="009B05E3">
        <w:rPr>
          <w:rFonts w:ascii="Times New Roman" w:eastAsia="Times New Roman" w:hAnsi="Times New Roman" w:cs="Times New Roman"/>
          <w:color w:val="000000"/>
          <w:sz w:val="24"/>
          <w:szCs w:val="24"/>
        </w:rPr>
        <w:t xml:space="preserve">. </w:t>
      </w:r>
      <w:r w:rsidR="00227E3C">
        <w:rPr>
          <w:rFonts w:ascii="Times New Roman" w:eastAsia="Times New Roman" w:hAnsi="Times New Roman" w:cs="Times New Roman"/>
          <w:color w:val="000000"/>
          <w:sz w:val="24"/>
          <w:szCs w:val="24"/>
        </w:rPr>
        <w:t>Additionally, b</w:t>
      </w:r>
      <w:r w:rsidR="00895EBE">
        <w:rPr>
          <w:rFonts w:ascii="Times New Roman" w:eastAsia="Times New Roman" w:hAnsi="Times New Roman" w:cs="Times New Roman"/>
          <w:color w:val="000000"/>
          <w:sz w:val="24"/>
          <w:szCs w:val="24"/>
        </w:rPr>
        <w:t xml:space="preserve">ased on these </w:t>
      </w:r>
      <w:r w:rsidR="00642C3E">
        <w:rPr>
          <w:rFonts w:ascii="Times New Roman" w:eastAsia="Times New Roman" w:hAnsi="Times New Roman" w:cs="Times New Roman"/>
          <w:color w:val="000000"/>
          <w:sz w:val="24"/>
          <w:szCs w:val="24"/>
        </w:rPr>
        <w:t xml:space="preserve">empirical </w:t>
      </w:r>
      <w:r w:rsidR="00895EBE">
        <w:rPr>
          <w:rFonts w:ascii="Times New Roman" w:eastAsia="Times New Roman" w:hAnsi="Times New Roman" w:cs="Times New Roman"/>
          <w:color w:val="000000"/>
          <w:sz w:val="24"/>
          <w:szCs w:val="24"/>
        </w:rPr>
        <w:t xml:space="preserve">records and </w:t>
      </w:r>
      <w:r w:rsidR="00227E3C">
        <w:rPr>
          <w:rFonts w:ascii="Times New Roman" w:eastAsia="Times New Roman" w:hAnsi="Times New Roman" w:cs="Times New Roman"/>
          <w:color w:val="000000"/>
          <w:sz w:val="24"/>
          <w:szCs w:val="24"/>
        </w:rPr>
        <w:t xml:space="preserve">on </w:t>
      </w:r>
      <w:r w:rsidR="00895EBE">
        <w:rPr>
          <w:rFonts w:ascii="Times New Roman" w:eastAsia="Times New Roman" w:hAnsi="Times New Roman" w:cs="Times New Roman"/>
          <w:color w:val="000000"/>
          <w:sz w:val="24"/>
          <w:szCs w:val="24"/>
        </w:rPr>
        <w:t>expert opinion, the authors proposed a list of mycorrhizal status at the plant genus level</w:t>
      </w:r>
      <w:r w:rsidR="00227E3C">
        <w:rPr>
          <w:rFonts w:ascii="Times New Roman" w:eastAsia="Times New Roman" w:hAnsi="Times New Roman" w:cs="Times New Roman"/>
          <w:color w:val="000000"/>
          <w:sz w:val="24"/>
          <w:szCs w:val="24"/>
        </w:rPr>
        <w:t>, which</w:t>
      </w:r>
      <w:r w:rsidR="00721223">
        <w:rPr>
          <w:rFonts w:ascii="Times New Roman" w:eastAsia="Times New Roman" w:hAnsi="Times New Roman" w:cs="Times New Roman"/>
          <w:color w:val="000000"/>
          <w:sz w:val="24"/>
          <w:szCs w:val="24"/>
        </w:rPr>
        <w:t xml:space="preserve"> contains </w:t>
      </w:r>
      <w:r w:rsidR="004156D5">
        <w:rPr>
          <w:rFonts w:ascii="Times New Roman" w:eastAsia="Times New Roman" w:hAnsi="Times New Roman" w:cs="Times New Roman"/>
          <w:color w:val="000000"/>
          <w:sz w:val="24"/>
          <w:szCs w:val="24"/>
        </w:rPr>
        <w:t>14</w:t>
      </w:r>
      <w:r w:rsidR="00642C3E">
        <w:rPr>
          <w:rFonts w:ascii="Times New Roman" w:eastAsia="Times New Roman" w:hAnsi="Times New Roman" w:cs="Times New Roman"/>
          <w:color w:val="000000"/>
          <w:sz w:val="24"/>
          <w:szCs w:val="24"/>
        </w:rPr>
        <w:t>,</w:t>
      </w:r>
      <w:r w:rsidR="004156D5">
        <w:rPr>
          <w:rFonts w:ascii="Times New Roman" w:eastAsia="Times New Roman" w:hAnsi="Times New Roman" w:cs="Times New Roman"/>
          <w:color w:val="000000"/>
          <w:sz w:val="24"/>
          <w:szCs w:val="24"/>
        </w:rPr>
        <w:t>54</w:t>
      </w:r>
      <w:r w:rsidR="00642C3E">
        <w:rPr>
          <w:rFonts w:ascii="Times New Roman" w:eastAsia="Times New Roman" w:hAnsi="Times New Roman" w:cs="Times New Roman"/>
          <w:color w:val="000000"/>
          <w:sz w:val="24"/>
          <w:szCs w:val="24"/>
        </w:rPr>
        <w:t>1</w:t>
      </w:r>
      <w:r w:rsidR="00721223">
        <w:rPr>
          <w:rFonts w:ascii="Times New Roman" w:eastAsia="Times New Roman" w:hAnsi="Times New Roman" w:cs="Times New Roman"/>
          <w:color w:val="000000"/>
          <w:sz w:val="24"/>
          <w:szCs w:val="24"/>
        </w:rPr>
        <w:t xml:space="preserve"> genera </w:t>
      </w:r>
      <w:r w:rsidR="004156D5">
        <w:rPr>
          <w:rFonts w:ascii="Times New Roman" w:eastAsia="Times New Roman" w:hAnsi="Times New Roman" w:cs="Times New Roman"/>
          <w:color w:val="000000"/>
          <w:sz w:val="24"/>
          <w:szCs w:val="24"/>
        </w:rPr>
        <w:t xml:space="preserve">which </w:t>
      </w:r>
      <w:r w:rsidR="00227E3C">
        <w:rPr>
          <w:rFonts w:ascii="Times New Roman" w:eastAsia="Times New Roman" w:hAnsi="Times New Roman" w:cs="Times New Roman"/>
          <w:color w:val="000000"/>
          <w:sz w:val="24"/>
          <w:szCs w:val="24"/>
        </w:rPr>
        <w:t>together result</w:t>
      </w:r>
      <w:r w:rsidR="004156D5">
        <w:rPr>
          <w:rFonts w:ascii="Times New Roman" w:eastAsia="Times New Roman" w:hAnsi="Times New Roman" w:cs="Times New Roman"/>
          <w:color w:val="000000"/>
          <w:sz w:val="24"/>
          <w:szCs w:val="24"/>
        </w:rPr>
        <w:t>s</w:t>
      </w:r>
      <w:r w:rsidR="00227E3C">
        <w:rPr>
          <w:rFonts w:ascii="Times New Roman" w:eastAsia="Times New Roman" w:hAnsi="Times New Roman" w:cs="Times New Roman"/>
          <w:color w:val="000000"/>
          <w:sz w:val="24"/>
          <w:szCs w:val="24"/>
        </w:rPr>
        <w:t xml:space="preserve"> in information for 136,161 species. </w:t>
      </w:r>
    </w:p>
    <w:p w14:paraId="028E129B" w14:textId="2A58057F" w:rsidR="00514239" w:rsidRDefault="0025401D" w:rsidP="00840A9C">
      <w:pPr>
        <w:pBdr>
          <w:top w:val="nil"/>
          <w:left w:val="nil"/>
          <w:bottom w:val="nil"/>
          <w:right w:val="nil"/>
          <w:between w:val="nil"/>
        </w:pBdr>
        <w:spacing w:after="0" w:line="360" w:lineRule="auto"/>
        <w:ind w:firstLine="720"/>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Recently, </w:t>
      </w:r>
      <w:proofErr w:type="spellStart"/>
      <w:r>
        <w:rPr>
          <w:rFonts w:ascii="Times New Roman" w:eastAsia="Times New Roman" w:hAnsi="Times New Roman" w:cs="Times New Roman"/>
          <w:color w:val="000000"/>
          <w:sz w:val="24"/>
          <w:szCs w:val="24"/>
        </w:rPr>
        <w:t>Brundrett</w:t>
      </w:r>
      <w:proofErr w:type="spellEnd"/>
      <w:r>
        <w:rPr>
          <w:rFonts w:ascii="Times New Roman" w:eastAsia="Times New Roman" w:hAnsi="Times New Roman" w:cs="Times New Roman"/>
          <w:color w:val="000000"/>
          <w:sz w:val="24"/>
          <w:szCs w:val="24"/>
        </w:rPr>
        <w:t xml:space="preserve"> &amp; </w:t>
      </w:r>
      <w:proofErr w:type="spellStart"/>
      <w:r>
        <w:rPr>
          <w:rFonts w:ascii="Times New Roman" w:eastAsia="Times New Roman" w:hAnsi="Times New Roman" w:cs="Times New Roman"/>
          <w:color w:val="000000"/>
          <w:sz w:val="24"/>
          <w:szCs w:val="24"/>
        </w:rPr>
        <w:t>Tedersoo</w:t>
      </w:r>
      <w:proofErr w:type="spellEnd"/>
      <w:r>
        <w:rPr>
          <w:rFonts w:ascii="Times New Roman" w:eastAsia="Times New Roman" w:hAnsi="Times New Roman" w:cs="Times New Roman"/>
          <w:color w:val="000000"/>
          <w:sz w:val="24"/>
          <w:szCs w:val="24"/>
        </w:rPr>
        <w:t xml:space="preserve"> (2018b) pointed out potential mistakes in mycorrhizal type identification on large databases, and how these misdiagnoses might lead to wrong conclusions</w:t>
      </w:r>
      <w:r w:rsidR="00840A9C">
        <w:rPr>
          <w:rFonts w:ascii="Times New Roman" w:eastAsia="Times New Roman" w:hAnsi="Times New Roman" w:cs="Times New Roman"/>
          <w:color w:val="000000"/>
          <w:sz w:val="24"/>
          <w:szCs w:val="24"/>
        </w:rPr>
        <w:t>.</w:t>
      </w:r>
      <w:r w:rsidR="00721223">
        <w:rPr>
          <w:rFonts w:ascii="Times New Roman" w:eastAsia="Times New Roman" w:hAnsi="Times New Roman" w:cs="Times New Roman"/>
          <w:color w:val="000000"/>
          <w:sz w:val="24"/>
          <w:szCs w:val="24"/>
        </w:rPr>
        <w:t xml:space="preserve"> </w:t>
      </w:r>
      <w:r w:rsidR="00840A9C">
        <w:rPr>
          <w:rFonts w:ascii="Times New Roman" w:eastAsia="Times New Roman" w:hAnsi="Times New Roman" w:cs="Times New Roman"/>
          <w:color w:val="000000"/>
          <w:sz w:val="24"/>
          <w:szCs w:val="24"/>
        </w:rPr>
        <w:t>A</w:t>
      </w:r>
      <w:r w:rsidR="00721223">
        <w:rPr>
          <w:rFonts w:ascii="Times New Roman" w:eastAsia="Times New Roman" w:hAnsi="Times New Roman" w:cs="Times New Roman"/>
          <w:color w:val="000000"/>
          <w:sz w:val="24"/>
          <w:szCs w:val="24"/>
        </w:rPr>
        <w:t>lthough</w:t>
      </w:r>
      <w:r w:rsidR="004156D5">
        <w:rPr>
          <w:rFonts w:ascii="Times New Roman" w:eastAsia="Times New Roman" w:hAnsi="Times New Roman" w:cs="Times New Roman"/>
          <w:color w:val="000000"/>
          <w:sz w:val="24"/>
          <w:szCs w:val="24"/>
        </w:rPr>
        <w:t xml:space="preserve"> their approach used to determine these errors (taxonomic approach; </w:t>
      </w:r>
      <w:proofErr w:type="spellStart"/>
      <w:r w:rsidR="004156D5">
        <w:rPr>
          <w:rFonts w:ascii="Times New Roman" w:eastAsia="Times New Roman" w:hAnsi="Times New Roman" w:cs="Times New Roman"/>
          <w:color w:val="000000"/>
          <w:sz w:val="24"/>
          <w:szCs w:val="24"/>
        </w:rPr>
        <w:t>Brundrett</w:t>
      </w:r>
      <w:proofErr w:type="spellEnd"/>
      <w:r w:rsidR="004156D5">
        <w:rPr>
          <w:rFonts w:ascii="Times New Roman" w:eastAsia="Times New Roman" w:hAnsi="Times New Roman" w:cs="Times New Roman"/>
          <w:color w:val="000000"/>
          <w:sz w:val="24"/>
          <w:szCs w:val="24"/>
        </w:rPr>
        <w:t xml:space="preserve">, 2017) is controversial (Bueno </w:t>
      </w:r>
      <w:r w:rsidR="004156D5">
        <w:rPr>
          <w:rFonts w:ascii="Times New Roman" w:eastAsia="Times New Roman" w:hAnsi="Times New Roman" w:cs="Times New Roman"/>
          <w:i/>
          <w:color w:val="000000"/>
          <w:sz w:val="24"/>
          <w:szCs w:val="24"/>
        </w:rPr>
        <w:t>et al.,</w:t>
      </w:r>
      <w:r w:rsidR="004156D5">
        <w:rPr>
          <w:rFonts w:ascii="Times New Roman" w:eastAsia="Times New Roman" w:hAnsi="Times New Roman" w:cs="Times New Roman"/>
          <w:color w:val="000000"/>
          <w:sz w:val="24"/>
          <w:szCs w:val="24"/>
        </w:rPr>
        <w:t xml:space="preserve"> 2018; Bueno </w:t>
      </w:r>
      <w:r w:rsidR="004156D5">
        <w:rPr>
          <w:rFonts w:ascii="Times New Roman" w:eastAsia="Times New Roman" w:hAnsi="Times New Roman" w:cs="Times New Roman"/>
          <w:i/>
          <w:color w:val="000000"/>
          <w:sz w:val="24"/>
          <w:szCs w:val="24"/>
        </w:rPr>
        <w:t>et al</w:t>
      </w:r>
      <w:r w:rsidR="004156D5">
        <w:rPr>
          <w:rFonts w:ascii="Times New Roman" w:eastAsia="Times New Roman" w:hAnsi="Times New Roman" w:cs="Times New Roman"/>
          <w:color w:val="000000"/>
          <w:sz w:val="24"/>
          <w:szCs w:val="24"/>
        </w:rPr>
        <w:t xml:space="preserve">., 2019; Sun </w:t>
      </w:r>
      <w:r w:rsidR="004156D5">
        <w:rPr>
          <w:rFonts w:ascii="Times New Roman" w:eastAsia="Times New Roman" w:hAnsi="Times New Roman" w:cs="Times New Roman"/>
          <w:i/>
          <w:color w:val="000000"/>
          <w:sz w:val="24"/>
          <w:szCs w:val="24"/>
        </w:rPr>
        <w:t>et al</w:t>
      </w:r>
      <w:r w:rsidR="004156D5">
        <w:rPr>
          <w:rFonts w:ascii="Times New Roman" w:eastAsia="Times New Roman" w:hAnsi="Times New Roman" w:cs="Times New Roman"/>
          <w:color w:val="000000"/>
          <w:sz w:val="24"/>
          <w:szCs w:val="24"/>
        </w:rPr>
        <w:t>., 2019)</w:t>
      </w:r>
      <w:r w:rsidR="002E29A9">
        <w:rPr>
          <w:rFonts w:ascii="Times New Roman" w:eastAsia="Times New Roman" w:hAnsi="Times New Roman" w:cs="Times New Roman"/>
          <w:color w:val="000000"/>
          <w:sz w:val="24"/>
          <w:szCs w:val="24"/>
        </w:rPr>
        <w:t xml:space="preserve"> and the proportion of errors they detected in databases is relatively low (</w:t>
      </w:r>
      <w:proofErr w:type="spellStart"/>
      <w:r w:rsidR="002E29A9">
        <w:rPr>
          <w:rFonts w:ascii="Times New Roman" w:eastAsia="Times New Roman" w:hAnsi="Times New Roman" w:cs="Times New Roman"/>
          <w:color w:val="000000"/>
          <w:sz w:val="24"/>
          <w:szCs w:val="24"/>
        </w:rPr>
        <w:t>Brundrett</w:t>
      </w:r>
      <w:proofErr w:type="spellEnd"/>
      <w:r w:rsidR="002E29A9">
        <w:rPr>
          <w:rFonts w:ascii="Times New Roman" w:eastAsia="Times New Roman" w:hAnsi="Times New Roman" w:cs="Times New Roman"/>
          <w:color w:val="000000"/>
          <w:sz w:val="24"/>
          <w:szCs w:val="24"/>
        </w:rPr>
        <w:t xml:space="preserve"> &amp; </w:t>
      </w:r>
      <w:proofErr w:type="spellStart"/>
      <w:r w:rsidR="002E29A9">
        <w:rPr>
          <w:rFonts w:ascii="Times New Roman" w:eastAsia="Times New Roman" w:hAnsi="Times New Roman" w:cs="Times New Roman"/>
          <w:color w:val="000000"/>
          <w:sz w:val="24"/>
          <w:szCs w:val="24"/>
        </w:rPr>
        <w:t>Tedersoo</w:t>
      </w:r>
      <w:proofErr w:type="spellEnd"/>
      <w:r w:rsidR="002E29A9">
        <w:rPr>
          <w:rFonts w:ascii="Times New Roman" w:eastAsia="Times New Roman" w:hAnsi="Times New Roman" w:cs="Times New Roman"/>
          <w:color w:val="000000"/>
          <w:sz w:val="24"/>
          <w:szCs w:val="24"/>
        </w:rPr>
        <w:t>, 2018)</w:t>
      </w:r>
      <w:r w:rsidR="004156D5">
        <w:rPr>
          <w:rFonts w:ascii="Times New Roman" w:eastAsia="Times New Roman" w:hAnsi="Times New Roman" w:cs="Times New Roman"/>
          <w:color w:val="000000"/>
          <w:sz w:val="24"/>
          <w:szCs w:val="24"/>
        </w:rPr>
        <w:t xml:space="preserve">, </w:t>
      </w:r>
      <w:r w:rsidR="00721223">
        <w:rPr>
          <w:rFonts w:ascii="Times New Roman" w:eastAsia="Times New Roman" w:hAnsi="Times New Roman" w:cs="Times New Roman"/>
          <w:color w:val="000000"/>
          <w:sz w:val="24"/>
          <w:szCs w:val="24"/>
        </w:rPr>
        <w:t>caution must be taken when analyzing large databases of plant mycorrhizal status. Therefore,</w:t>
      </w:r>
      <w:r w:rsidR="004108A8">
        <w:rPr>
          <w:rFonts w:ascii="Times New Roman" w:eastAsia="Times New Roman" w:hAnsi="Times New Roman" w:cs="Times New Roman"/>
          <w:color w:val="000000"/>
          <w:sz w:val="24"/>
          <w:szCs w:val="24"/>
        </w:rPr>
        <w:t xml:space="preserve"> </w:t>
      </w:r>
      <w:r w:rsidR="00840A9C">
        <w:rPr>
          <w:rFonts w:ascii="Times New Roman" w:eastAsia="Times New Roman" w:hAnsi="Times New Roman" w:cs="Times New Roman"/>
          <w:color w:val="000000"/>
          <w:sz w:val="24"/>
          <w:szCs w:val="24"/>
        </w:rPr>
        <w:t xml:space="preserve">in addition to the main analyses that </w:t>
      </w:r>
      <w:r w:rsidR="00F57FC6">
        <w:rPr>
          <w:rFonts w:ascii="Times New Roman" w:eastAsia="Times New Roman" w:hAnsi="Times New Roman" w:cs="Times New Roman"/>
          <w:color w:val="000000"/>
          <w:sz w:val="24"/>
          <w:szCs w:val="24"/>
        </w:rPr>
        <w:t>were conducted using the</w:t>
      </w:r>
      <w:r w:rsidR="004108A8">
        <w:rPr>
          <w:rFonts w:ascii="Times New Roman" w:eastAsia="Times New Roman" w:hAnsi="Times New Roman" w:cs="Times New Roman"/>
          <w:color w:val="000000"/>
          <w:sz w:val="24"/>
          <w:szCs w:val="24"/>
        </w:rPr>
        <w:t xml:space="preserve"> genus-level list</w:t>
      </w:r>
      <w:r w:rsidR="00840A9C">
        <w:rPr>
          <w:rFonts w:ascii="Times New Roman" w:eastAsia="Times New Roman" w:hAnsi="Times New Roman" w:cs="Times New Roman"/>
          <w:color w:val="000000"/>
          <w:sz w:val="24"/>
          <w:szCs w:val="24"/>
        </w:rPr>
        <w:t>, we</w:t>
      </w:r>
      <w:r w:rsidR="00F57FC6">
        <w:rPr>
          <w:rFonts w:ascii="Times New Roman" w:eastAsia="Times New Roman" w:hAnsi="Times New Roman" w:cs="Times New Roman"/>
          <w:color w:val="000000"/>
          <w:sz w:val="24"/>
          <w:szCs w:val="24"/>
        </w:rPr>
        <w:t xml:space="preserve"> evaluate</w:t>
      </w:r>
      <w:r w:rsidR="00840A9C">
        <w:rPr>
          <w:rFonts w:ascii="Times New Roman" w:eastAsia="Times New Roman" w:hAnsi="Times New Roman" w:cs="Times New Roman"/>
          <w:color w:val="000000"/>
          <w:sz w:val="24"/>
          <w:szCs w:val="24"/>
        </w:rPr>
        <w:t>d</w:t>
      </w:r>
      <w:r w:rsidR="00F57FC6">
        <w:rPr>
          <w:rFonts w:ascii="Times New Roman" w:eastAsia="Times New Roman" w:hAnsi="Times New Roman" w:cs="Times New Roman"/>
          <w:color w:val="000000"/>
          <w:sz w:val="24"/>
          <w:szCs w:val="24"/>
        </w:rPr>
        <w:t xml:space="preserve"> if the results were maintained when using only empirical data, </w:t>
      </w:r>
      <w:r w:rsidR="00840A9C">
        <w:rPr>
          <w:rFonts w:ascii="Times New Roman" w:eastAsia="Times New Roman" w:hAnsi="Times New Roman" w:cs="Times New Roman"/>
          <w:color w:val="000000"/>
          <w:sz w:val="24"/>
          <w:szCs w:val="24"/>
        </w:rPr>
        <w:t>by conducting the same analyses</w:t>
      </w:r>
      <w:r w:rsidR="00F57FC6">
        <w:rPr>
          <w:rFonts w:ascii="Times New Roman" w:eastAsia="Times New Roman" w:hAnsi="Times New Roman" w:cs="Times New Roman"/>
          <w:color w:val="000000"/>
          <w:sz w:val="24"/>
          <w:szCs w:val="24"/>
        </w:rPr>
        <w:t xml:space="preserve"> using the species-level list</w:t>
      </w:r>
      <w:r w:rsidR="004A4708">
        <w:rPr>
          <w:rFonts w:ascii="Times New Roman" w:eastAsia="Times New Roman" w:hAnsi="Times New Roman" w:cs="Times New Roman"/>
          <w:color w:val="000000"/>
          <w:sz w:val="24"/>
          <w:szCs w:val="24"/>
        </w:rPr>
        <w:t xml:space="preserve">. </w:t>
      </w:r>
      <w:r w:rsidR="00840A9C">
        <w:rPr>
          <w:rFonts w:ascii="Times New Roman" w:eastAsia="Times New Roman" w:hAnsi="Times New Roman" w:cs="Times New Roman"/>
          <w:color w:val="000000"/>
          <w:sz w:val="24"/>
          <w:szCs w:val="24"/>
        </w:rPr>
        <w:t>Additionally, i</w:t>
      </w:r>
      <w:r w:rsidR="00F57FC6">
        <w:rPr>
          <w:rFonts w:ascii="Times New Roman" w:eastAsia="Times New Roman" w:hAnsi="Times New Roman" w:cs="Times New Roman"/>
          <w:color w:val="000000"/>
          <w:sz w:val="24"/>
          <w:szCs w:val="24"/>
        </w:rPr>
        <w:t>n the species-level list, the authors include</w:t>
      </w:r>
      <w:r w:rsidR="00642C3E">
        <w:rPr>
          <w:rFonts w:ascii="Times New Roman" w:eastAsia="Times New Roman" w:hAnsi="Times New Roman" w:cs="Times New Roman"/>
          <w:color w:val="000000"/>
          <w:sz w:val="24"/>
          <w:szCs w:val="24"/>
        </w:rPr>
        <w:t>d</w:t>
      </w:r>
      <w:r w:rsidR="00F57FC6">
        <w:rPr>
          <w:rFonts w:ascii="Times New Roman" w:eastAsia="Times New Roman" w:hAnsi="Times New Roman" w:cs="Times New Roman"/>
          <w:color w:val="000000"/>
          <w:sz w:val="24"/>
          <w:szCs w:val="24"/>
        </w:rPr>
        <w:t xml:space="preserve"> remarks </w:t>
      </w:r>
      <w:r w:rsidR="00642C3E">
        <w:rPr>
          <w:rFonts w:ascii="Times New Roman" w:eastAsia="Times New Roman" w:hAnsi="Times New Roman" w:cs="Times New Roman"/>
          <w:color w:val="000000"/>
          <w:sz w:val="24"/>
          <w:szCs w:val="24"/>
        </w:rPr>
        <w:t>for</w:t>
      </w:r>
      <w:r w:rsidR="00F57FC6">
        <w:rPr>
          <w:rFonts w:ascii="Times New Roman" w:eastAsia="Times New Roman" w:hAnsi="Times New Roman" w:cs="Times New Roman"/>
          <w:color w:val="000000"/>
          <w:sz w:val="24"/>
          <w:szCs w:val="24"/>
        </w:rPr>
        <w:t xml:space="preserve"> </w:t>
      </w:r>
      <w:r w:rsidR="00642C3E">
        <w:rPr>
          <w:rFonts w:ascii="Times New Roman" w:eastAsia="Times New Roman" w:hAnsi="Times New Roman" w:cs="Times New Roman"/>
          <w:color w:val="000000"/>
          <w:sz w:val="24"/>
          <w:szCs w:val="24"/>
        </w:rPr>
        <w:t>3,954</w:t>
      </w:r>
      <w:r w:rsidR="00F57FC6">
        <w:rPr>
          <w:rFonts w:ascii="Times New Roman" w:eastAsia="Times New Roman" w:hAnsi="Times New Roman" w:cs="Times New Roman"/>
          <w:color w:val="000000"/>
          <w:sz w:val="24"/>
          <w:szCs w:val="24"/>
        </w:rPr>
        <w:t xml:space="preserve"> plant records</w:t>
      </w:r>
      <w:r w:rsidR="00642C3E">
        <w:rPr>
          <w:rFonts w:ascii="Times New Roman" w:eastAsia="Times New Roman" w:hAnsi="Times New Roman" w:cs="Times New Roman"/>
          <w:color w:val="000000"/>
          <w:sz w:val="24"/>
          <w:szCs w:val="24"/>
        </w:rPr>
        <w:t xml:space="preserve"> (out of </w:t>
      </w:r>
      <w:r w:rsidR="00642C3E" w:rsidRPr="00C110F3">
        <w:rPr>
          <w:rFonts w:ascii="Times New Roman" w:eastAsia="Times New Roman" w:hAnsi="Times New Roman" w:cs="Times New Roman"/>
          <w:color w:val="000000"/>
          <w:sz w:val="24"/>
          <w:szCs w:val="24"/>
        </w:rPr>
        <w:t>36,303</w:t>
      </w:r>
      <w:r w:rsidR="00642C3E">
        <w:rPr>
          <w:rFonts w:ascii="Times New Roman" w:eastAsia="Times New Roman" w:hAnsi="Times New Roman" w:cs="Times New Roman"/>
          <w:color w:val="000000"/>
          <w:sz w:val="24"/>
          <w:szCs w:val="24"/>
        </w:rPr>
        <w:t>)</w:t>
      </w:r>
      <w:r w:rsidR="00F57FC6">
        <w:rPr>
          <w:rFonts w:ascii="Times New Roman" w:eastAsia="Times New Roman" w:hAnsi="Times New Roman" w:cs="Times New Roman"/>
          <w:color w:val="000000"/>
          <w:sz w:val="24"/>
          <w:szCs w:val="24"/>
        </w:rPr>
        <w:t>, indicating potential mistakes or misidentification of mycorrhizal association</w:t>
      </w:r>
      <w:r w:rsidR="00642C3E">
        <w:rPr>
          <w:rFonts w:ascii="Times New Roman" w:eastAsia="Times New Roman" w:hAnsi="Times New Roman" w:cs="Times New Roman"/>
          <w:color w:val="000000"/>
          <w:sz w:val="24"/>
          <w:szCs w:val="24"/>
        </w:rPr>
        <w:t xml:space="preserve">s in the original publication (see details in Table Media 3 in </w:t>
      </w:r>
      <w:proofErr w:type="spellStart"/>
      <w:r w:rsidR="00642C3E" w:rsidRPr="00C110F3">
        <w:rPr>
          <w:rFonts w:ascii="Times New Roman" w:eastAsia="Times New Roman" w:hAnsi="Times New Roman" w:cs="Times New Roman"/>
          <w:color w:val="000000"/>
          <w:sz w:val="24"/>
          <w:szCs w:val="24"/>
        </w:rPr>
        <w:t>Soudzilovskaia</w:t>
      </w:r>
      <w:proofErr w:type="spellEnd"/>
      <w:r w:rsidR="00642C3E">
        <w:rPr>
          <w:rFonts w:ascii="Times New Roman" w:eastAsia="Times New Roman" w:hAnsi="Times New Roman" w:cs="Times New Roman"/>
          <w:color w:val="000000"/>
          <w:sz w:val="24"/>
          <w:szCs w:val="24"/>
        </w:rPr>
        <w:t xml:space="preserve"> </w:t>
      </w:r>
      <w:r w:rsidR="00642C3E">
        <w:rPr>
          <w:rFonts w:ascii="Times New Roman" w:eastAsia="Times New Roman" w:hAnsi="Times New Roman" w:cs="Times New Roman"/>
          <w:i/>
          <w:color w:val="000000"/>
          <w:sz w:val="24"/>
          <w:szCs w:val="24"/>
        </w:rPr>
        <w:t>et al.,</w:t>
      </w:r>
      <w:r w:rsidR="00642C3E">
        <w:rPr>
          <w:rFonts w:ascii="Times New Roman" w:eastAsia="Times New Roman" w:hAnsi="Times New Roman" w:cs="Times New Roman"/>
          <w:color w:val="000000"/>
          <w:sz w:val="24"/>
          <w:szCs w:val="24"/>
        </w:rPr>
        <w:t xml:space="preserve"> 2019). Then, to test the effect of potential errors in the database, we conducted the analyses </w:t>
      </w:r>
      <w:r w:rsidR="00721223">
        <w:rPr>
          <w:rFonts w:ascii="Times New Roman" w:eastAsia="Times New Roman" w:hAnsi="Times New Roman" w:cs="Times New Roman"/>
          <w:color w:val="000000"/>
          <w:sz w:val="24"/>
          <w:szCs w:val="24"/>
        </w:rPr>
        <w:t>(</w:t>
      </w:r>
      <w:proofErr w:type="spellStart"/>
      <w:r w:rsidR="00721223">
        <w:rPr>
          <w:rFonts w:ascii="Times New Roman" w:eastAsia="Times New Roman" w:hAnsi="Times New Roman" w:cs="Times New Roman"/>
          <w:color w:val="000000"/>
          <w:sz w:val="24"/>
          <w:szCs w:val="24"/>
        </w:rPr>
        <w:t>i</w:t>
      </w:r>
      <w:proofErr w:type="spellEnd"/>
      <w:r w:rsidR="00721223">
        <w:rPr>
          <w:rFonts w:ascii="Times New Roman" w:eastAsia="Times New Roman" w:hAnsi="Times New Roman" w:cs="Times New Roman"/>
          <w:color w:val="000000"/>
          <w:sz w:val="24"/>
          <w:szCs w:val="24"/>
        </w:rPr>
        <w:t xml:space="preserve">) excluding and (ii) without excluding </w:t>
      </w:r>
      <w:r w:rsidR="00642C3E">
        <w:rPr>
          <w:rFonts w:ascii="Times New Roman" w:eastAsia="Times New Roman" w:hAnsi="Times New Roman" w:cs="Times New Roman"/>
          <w:color w:val="000000"/>
          <w:sz w:val="24"/>
          <w:szCs w:val="24"/>
        </w:rPr>
        <w:t>plant</w:t>
      </w:r>
      <w:r w:rsidR="00721223">
        <w:rPr>
          <w:rFonts w:ascii="Times New Roman" w:eastAsia="Times New Roman" w:hAnsi="Times New Roman" w:cs="Times New Roman"/>
          <w:color w:val="000000"/>
          <w:sz w:val="24"/>
          <w:szCs w:val="24"/>
        </w:rPr>
        <w:t xml:space="preserve"> records that had remarks</w:t>
      </w:r>
      <w:r w:rsidR="00840A9C">
        <w:rPr>
          <w:rFonts w:ascii="Times New Roman" w:eastAsia="Times New Roman" w:hAnsi="Times New Roman" w:cs="Times New Roman"/>
          <w:color w:val="000000"/>
          <w:sz w:val="24"/>
          <w:szCs w:val="24"/>
        </w:rPr>
        <w:t xml:space="preserve"> </w:t>
      </w:r>
      <w:r w:rsidR="00840A9C" w:rsidRPr="004A4708">
        <w:rPr>
          <w:rFonts w:ascii="Times New Roman" w:eastAsia="Times New Roman" w:hAnsi="Times New Roman" w:cs="Times New Roman"/>
          <w:color w:val="000000"/>
          <w:sz w:val="24"/>
          <w:szCs w:val="24"/>
        </w:rPr>
        <w:t>(</w:t>
      </w:r>
      <w:r w:rsidR="004A4708">
        <w:rPr>
          <w:rFonts w:ascii="Times New Roman" w:eastAsia="Times New Roman" w:hAnsi="Times New Roman" w:cs="Times New Roman"/>
          <w:color w:val="000000"/>
          <w:sz w:val="24"/>
          <w:szCs w:val="24"/>
        </w:rPr>
        <w:t>Section II of the supplementary material).</w:t>
      </w:r>
      <w:r w:rsidR="00642C3E">
        <w:rPr>
          <w:rFonts w:ascii="Times New Roman" w:eastAsia="Times New Roman" w:hAnsi="Times New Roman" w:cs="Times New Roman"/>
          <w:color w:val="000000"/>
          <w:sz w:val="24"/>
          <w:szCs w:val="24"/>
        </w:rPr>
        <w:t xml:space="preserve"> </w:t>
      </w:r>
      <w:r w:rsidR="00840A9C">
        <w:rPr>
          <w:rFonts w:ascii="Times New Roman" w:eastAsia="Times New Roman" w:hAnsi="Times New Roman" w:cs="Times New Roman"/>
          <w:color w:val="000000"/>
          <w:sz w:val="24"/>
          <w:szCs w:val="24"/>
        </w:rPr>
        <w:t>Furthermore</w:t>
      </w:r>
      <w:r w:rsidR="00514239">
        <w:rPr>
          <w:rFonts w:ascii="Times New Roman" w:eastAsia="Times New Roman" w:hAnsi="Times New Roman" w:cs="Times New Roman"/>
          <w:color w:val="000000"/>
          <w:sz w:val="24"/>
          <w:szCs w:val="24"/>
        </w:rPr>
        <w:t xml:space="preserve">, </w:t>
      </w:r>
      <w:r w:rsidR="00514239" w:rsidRPr="00514239">
        <w:rPr>
          <w:rFonts w:ascii="Times New Roman" w:eastAsia="Times New Roman" w:hAnsi="Times New Roman" w:cs="Times New Roman"/>
          <w:color w:val="000000"/>
          <w:sz w:val="24"/>
          <w:szCs w:val="24"/>
        </w:rPr>
        <w:t xml:space="preserve">to assess the effect of possible undetected errors in the </w:t>
      </w:r>
      <w:r w:rsidR="00642C3E">
        <w:rPr>
          <w:rFonts w:ascii="Times New Roman" w:eastAsia="Times New Roman" w:hAnsi="Times New Roman" w:cs="Times New Roman"/>
          <w:color w:val="000000"/>
          <w:sz w:val="24"/>
          <w:szCs w:val="24"/>
        </w:rPr>
        <w:t>genus-level</w:t>
      </w:r>
      <w:r w:rsidR="00514239" w:rsidRPr="00514239">
        <w:rPr>
          <w:rFonts w:ascii="Times New Roman" w:eastAsia="Times New Roman" w:hAnsi="Times New Roman" w:cs="Times New Roman"/>
          <w:color w:val="000000"/>
          <w:sz w:val="24"/>
          <w:szCs w:val="24"/>
        </w:rPr>
        <w:t xml:space="preserve"> dataset, we introduced errors to the mycorrhizal state of 20% of plant species (one order of magnitude higher than the error estimated from </w:t>
      </w:r>
      <w:proofErr w:type="spellStart"/>
      <w:r w:rsidR="00514239" w:rsidRPr="00514239">
        <w:rPr>
          <w:rFonts w:ascii="Times New Roman" w:eastAsia="Times New Roman" w:hAnsi="Times New Roman" w:cs="Times New Roman"/>
          <w:color w:val="000000"/>
          <w:sz w:val="24"/>
          <w:szCs w:val="24"/>
        </w:rPr>
        <w:t>Brundrett</w:t>
      </w:r>
      <w:proofErr w:type="spellEnd"/>
      <w:r w:rsidR="00514239" w:rsidRPr="00514239">
        <w:rPr>
          <w:rFonts w:ascii="Times New Roman" w:eastAsia="Times New Roman" w:hAnsi="Times New Roman" w:cs="Times New Roman"/>
          <w:color w:val="000000"/>
          <w:sz w:val="24"/>
          <w:szCs w:val="24"/>
        </w:rPr>
        <w:t xml:space="preserve"> &amp; </w:t>
      </w:r>
      <w:proofErr w:type="spellStart"/>
      <w:r w:rsidR="00514239" w:rsidRPr="00514239">
        <w:rPr>
          <w:rFonts w:ascii="Times New Roman" w:eastAsia="Times New Roman" w:hAnsi="Times New Roman" w:cs="Times New Roman"/>
          <w:color w:val="000000"/>
          <w:sz w:val="24"/>
          <w:szCs w:val="24"/>
        </w:rPr>
        <w:t>Tedersoo</w:t>
      </w:r>
      <w:proofErr w:type="spellEnd"/>
      <w:r w:rsidR="00514239" w:rsidRPr="00514239">
        <w:rPr>
          <w:rFonts w:ascii="Times New Roman" w:eastAsia="Times New Roman" w:hAnsi="Times New Roman" w:cs="Times New Roman"/>
          <w:color w:val="000000"/>
          <w:sz w:val="24"/>
          <w:szCs w:val="24"/>
        </w:rPr>
        <w:t>, 2018b).</w:t>
      </w:r>
      <w:r w:rsidR="00F57FC6">
        <w:rPr>
          <w:rFonts w:ascii="Times New Roman" w:eastAsia="Times New Roman" w:hAnsi="Times New Roman" w:cs="Times New Roman"/>
          <w:color w:val="000000"/>
          <w:sz w:val="24"/>
          <w:szCs w:val="24"/>
        </w:rPr>
        <w:t xml:space="preserve"> </w:t>
      </w:r>
      <w:r w:rsidR="00F57FC6">
        <w:rPr>
          <w:rFonts w:ascii="Times New Roman" w:hAnsi="Times New Roman" w:cs="Times New Roman"/>
          <w:sz w:val="24"/>
          <w:szCs w:val="24"/>
        </w:rPr>
        <w:t>The results obtained with the error-introduced database</w:t>
      </w:r>
      <w:r w:rsidR="00840A9C">
        <w:rPr>
          <w:rFonts w:ascii="Times New Roman" w:hAnsi="Times New Roman" w:cs="Times New Roman"/>
          <w:sz w:val="24"/>
          <w:szCs w:val="24"/>
        </w:rPr>
        <w:t xml:space="preserve"> and with the species-level list</w:t>
      </w:r>
      <w:r w:rsidR="00F57FC6">
        <w:rPr>
          <w:rFonts w:ascii="Times New Roman" w:hAnsi="Times New Roman" w:cs="Times New Roman"/>
          <w:sz w:val="24"/>
          <w:szCs w:val="24"/>
        </w:rPr>
        <w:t xml:space="preserve"> were similar than those derived from original data</w:t>
      </w:r>
      <w:r w:rsidR="004A4708">
        <w:rPr>
          <w:rFonts w:ascii="Times New Roman" w:hAnsi="Times New Roman" w:cs="Times New Roman"/>
          <w:sz w:val="24"/>
          <w:szCs w:val="24"/>
        </w:rPr>
        <w:t xml:space="preserve"> (Table S1)</w:t>
      </w:r>
      <w:r w:rsidR="00F57FC6">
        <w:rPr>
          <w:rFonts w:ascii="Times New Roman" w:hAnsi="Times New Roman" w:cs="Times New Roman"/>
          <w:sz w:val="24"/>
          <w:szCs w:val="24"/>
        </w:rPr>
        <w:t>.</w:t>
      </w:r>
    </w:p>
    <w:p w14:paraId="1C1D02A6" w14:textId="77777777" w:rsidR="00CD04D6" w:rsidRDefault="00CD04D6">
      <w:pPr>
        <w:pBdr>
          <w:top w:val="nil"/>
          <w:left w:val="nil"/>
          <w:bottom w:val="nil"/>
          <w:right w:val="nil"/>
          <w:between w:val="nil"/>
        </w:pBdr>
        <w:spacing w:after="0" w:line="360" w:lineRule="auto"/>
        <w:jc w:val="both"/>
        <w:rPr>
          <w:ins w:id="5" w:author="Tiago" w:date="2019-10-30T09:33:00Z"/>
          <w:rFonts w:ascii="Times New Roman" w:eastAsia="Times New Roman" w:hAnsi="Times New Roman" w:cs="Times New Roman"/>
          <w:i/>
          <w:color w:val="000000"/>
          <w:sz w:val="24"/>
          <w:szCs w:val="24"/>
        </w:rPr>
      </w:pPr>
    </w:p>
    <w:p w14:paraId="6D8D8015"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Family mycorrhizal state and diversity</w:t>
      </w:r>
    </w:p>
    <w:p w14:paraId="68778EFA" w14:textId="2087F6E1" w:rsidR="00635AC5" w:rsidRPr="000A7230" w:rsidRDefault="00721223" w:rsidP="00840A9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genus-level list from </w:t>
      </w:r>
      <w:proofErr w:type="spellStart"/>
      <w:r>
        <w:rPr>
          <w:rFonts w:ascii="Times New Roman" w:eastAsia="Times New Roman" w:hAnsi="Times New Roman" w:cs="Times New Roman"/>
          <w:color w:val="000000"/>
          <w:sz w:val="24"/>
          <w:szCs w:val="24"/>
        </w:rPr>
        <w:t>FungalRoot</w:t>
      </w:r>
      <w:proofErr w:type="spellEnd"/>
      <w:r>
        <w:rPr>
          <w:rFonts w:ascii="Times New Roman" w:eastAsia="Times New Roman" w:hAnsi="Times New Roman" w:cs="Times New Roman"/>
          <w:color w:val="000000"/>
          <w:sz w:val="24"/>
          <w:szCs w:val="24"/>
        </w:rPr>
        <w:t xml:space="preserve"> database include</w:t>
      </w:r>
      <w:r w:rsidR="0025401D">
        <w:rPr>
          <w:rFonts w:ascii="Times New Roman" w:eastAsia="Times New Roman" w:hAnsi="Times New Roman" w:cs="Times New Roman"/>
          <w:color w:val="000000"/>
          <w:sz w:val="24"/>
          <w:szCs w:val="24"/>
        </w:rPr>
        <w:t xml:space="preserve"> information for </w:t>
      </w:r>
      <w:r w:rsidR="000A7230">
        <w:rPr>
          <w:rFonts w:ascii="Times New Roman" w:eastAsia="Times New Roman" w:hAnsi="Times New Roman" w:cs="Times New Roman"/>
          <w:color w:val="000000"/>
          <w:sz w:val="24"/>
          <w:szCs w:val="24"/>
        </w:rPr>
        <w:t>genera</w:t>
      </w:r>
      <w:r w:rsidR="0025401D">
        <w:rPr>
          <w:rFonts w:ascii="Times New Roman" w:eastAsia="Times New Roman" w:hAnsi="Times New Roman" w:cs="Times New Roman"/>
          <w:color w:val="000000"/>
          <w:sz w:val="24"/>
          <w:szCs w:val="24"/>
        </w:rPr>
        <w:t xml:space="preserve"> belonging to </w:t>
      </w:r>
      <w:r w:rsidR="00B73816">
        <w:rPr>
          <w:rFonts w:ascii="Times New Roman" w:eastAsia="Times New Roman" w:hAnsi="Times New Roman" w:cs="Times New Roman"/>
          <w:color w:val="000000"/>
          <w:sz w:val="24"/>
          <w:szCs w:val="24"/>
        </w:rPr>
        <w:t>392</w:t>
      </w:r>
      <w:r w:rsidR="0025401D">
        <w:rPr>
          <w:rFonts w:ascii="Times New Roman" w:eastAsia="Times New Roman" w:hAnsi="Times New Roman" w:cs="Times New Roman"/>
          <w:color w:val="000000"/>
          <w:sz w:val="24"/>
          <w:szCs w:val="24"/>
        </w:rPr>
        <w:t xml:space="preserve"> seed plant families</w:t>
      </w:r>
      <w:r w:rsidR="000A7230">
        <w:rPr>
          <w:rFonts w:ascii="Times New Roman" w:eastAsia="Times New Roman" w:hAnsi="Times New Roman" w:cs="Times New Roman"/>
          <w:color w:val="000000"/>
          <w:sz w:val="24"/>
          <w:szCs w:val="24"/>
        </w:rPr>
        <w:t xml:space="preserve">. </w:t>
      </w:r>
      <w:r w:rsidR="00840A9C">
        <w:rPr>
          <w:rFonts w:ascii="Times New Roman" w:eastAsia="Times New Roman" w:hAnsi="Times New Roman" w:cs="Times New Roman"/>
          <w:color w:val="000000"/>
          <w:sz w:val="24"/>
          <w:szCs w:val="24"/>
        </w:rPr>
        <w:t>Before using this list, we prepared the data as follows (</w:t>
      </w:r>
      <w:proofErr w:type="spellStart"/>
      <w:r w:rsidR="00840A9C">
        <w:rPr>
          <w:rFonts w:ascii="Times New Roman" w:eastAsia="Times New Roman" w:hAnsi="Times New Roman" w:cs="Times New Roman"/>
          <w:color w:val="000000"/>
          <w:sz w:val="24"/>
          <w:szCs w:val="24"/>
        </w:rPr>
        <w:t>i</w:t>
      </w:r>
      <w:proofErr w:type="spellEnd"/>
      <w:r w:rsidR="00840A9C">
        <w:rPr>
          <w:rFonts w:ascii="Times New Roman" w:eastAsia="Times New Roman" w:hAnsi="Times New Roman" w:cs="Times New Roman"/>
          <w:color w:val="000000"/>
          <w:sz w:val="24"/>
          <w:szCs w:val="24"/>
        </w:rPr>
        <w:t xml:space="preserve">) </w:t>
      </w:r>
      <w:r w:rsidR="00840A9C" w:rsidRPr="00227E3C">
        <w:rPr>
          <w:rFonts w:ascii="Times New Roman" w:eastAsia="Times New Roman" w:hAnsi="Times New Roman" w:cs="Times New Roman"/>
          <w:color w:val="000000"/>
          <w:sz w:val="24"/>
          <w:szCs w:val="24"/>
        </w:rPr>
        <w:t xml:space="preserve">Typo correction: removed entries with spaces at the end, with double spaces </w:t>
      </w:r>
      <w:r w:rsidR="00840A9C" w:rsidRPr="00227E3C">
        <w:rPr>
          <w:rFonts w:ascii="Times New Roman" w:eastAsia="Times New Roman" w:hAnsi="Times New Roman" w:cs="Times New Roman"/>
          <w:color w:val="000000"/>
          <w:sz w:val="24"/>
          <w:szCs w:val="24"/>
        </w:rPr>
        <w:lastRenderedPageBreak/>
        <w:t>or line breaks</w:t>
      </w:r>
      <w:r w:rsidR="00840A9C">
        <w:rPr>
          <w:rFonts w:ascii="Times New Roman" w:eastAsia="Times New Roman" w:hAnsi="Times New Roman" w:cs="Times New Roman"/>
          <w:color w:val="000000"/>
          <w:sz w:val="24"/>
          <w:szCs w:val="24"/>
        </w:rPr>
        <w:t>, (ii) m</w:t>
      </w:r>
      <w:r w:rsidR="00840A9C" w:rsidRPr="00227E3C">
        <w:rPr>
          <w:rFonts w:ascii="Times New Roman" w:eastAsia="Times New Roman" w:hAnsi="Times New Roman" w:cs="Times New Roman"/>
          <w:color w:val="000000"/>
          <w:sz w:val="24"/>
          <w:szCs w:val="24"/>
        </w:rPr>
        <w:t>atched genera to families using the table Spermatophyta_Genera.csv</w:t>
      </w:r>
      <w:r w:rsidR="00840A9C">
        <w:rPr>
          <w:rFonts w:ascii="Times New Roman" w:eastAsia="Times New Roman" w:hAnsi="Times New Roman" w:cs="Times New Roman"/>
          <w:color w:val="000000"/>
          <w:sz w:val="24"/>
          <w:szCs w:val="24"/>
        </w:rPr>
        <w:t xml:space="preserve">, obtained from </w:t>
      </w:r>
      <w:proofErr w:type="spellStart"/>
      <w:r w:rsidR="00840A9C">
        <w:rPr>
          <w:rFonts w:ascii="Times New Roman" w:eastAsia="Times New Roman" w:hAnsi="Times New Roman" w:cs="Times New Roman"/>
          <w:color w:val="000000"/>
          <w:sz w:val="24"/>
          <w:szCs w:val="24"/>
        </w:rPr>
        <w:t>Zanne</w:t>
      </w:r>
      <w:proofErr w:type="spellEnd"/>
      <w:r w:rsidR="00840A9C">
        <w:rPr>
          <w:rFonts w:ascii="Times New Roman" w:eastAsia="Times New Roman" w:hAnsi="Times New Roman" w:cs="Times New Roman"/>
          <w:color w:val="000000"/>
          <w:sz w:val="24"/>
          <w:szCs w:val="24"/>
        </w:rPr>
        <w:t xml:space="preserve"> </w:t>
      </w:r>
      <w:r w:rsidR="00840A9C" w:rsidRPr="00227E3C">
        <w:rPr>
          <w:rFonts w:ascii="Times New Roman" w:eastAsia="Times New Roman" w:hAnsi="Times New Roman" w:cs="Times New Roman"/>
          <w:i/>
          <w:iCs/>
          <w:color w:val="000000"/>
          <w:sz w:val="24"/>
          <w:szCs w:val="24"/>
        </w:rPr>
        <w:t>et al</w:t>
      </w:r>
      <w:r w:rsidR="00840A9C" w:rsidRPr="00227E3C">
        <w:rPr>
          <w:rFonts w:ascii="Times New Roman" w:eastAsia="Times New Roman" w:hAnsi="Times New Roman" w:cs="Times New Roman"/>
          <w:color w:val="000000"/>
          <w:sz w:val="24"/>
          <w:szCs w:val="24"/>
        </w:rPr>
        <w:t xml:space="preserve">., </w:t>
      </w:r>
      <w:r w:rsidR="00840A9C">
        <w:rPr>
          <w:rFonts w:ascii="Times New Roman" w:eastAsia="Times New Roman" w:hAnsi="Times New Roman" w:cs="Times New Roman"/>
          <w:color w:val="000000"/>
          <w:sz w:val="24"/>
          <w:szCs w:val="24"/>
        </w:rPr>
        <w:t xml:space="preserve">(2014), (iii) </w:t>
      </w:r>
      <w:r w:rsidR="00840A9C" w:rsidRPr="00227E3C">
        <w:rPr>
          <w:rFonts w:ascii="Times New Roman" w:eastAsia="Times New Roman" w:hAnsi="Times New Roman" w:cs="Times New Roman"/>
          <w:color w:val="000000"/>
          <w:sz w:val="24"/>
          <w:szCs w:val="24"/>
        </w:rPr>
        <w:t>Used package “</w:t>
      </w:r>
      <w:proofErr w:type="spellStart"/>
      <w:r w:rsidR="00840A9C" w:rsidRPr="00227E3C">
        <w:rPr>
          <w:rFonts w:ascii="Times New Roman" w:eastAsia="Times New Roman" w:hAnsi="Times New Roman" w:cs="Times New Roman"/>
          <w:color w:val="000000"/>
          <w:sz w:val="24"/>
          <w:szCs w:val="24"/>
        </w:rPr>
        <w:t>taxize</w:t>
      </w:r>
      <w:proofErr w:type="spellEnd"/>
      <w:r w:rsidR="00840A9C" w:rsidRPr="00227E3C">
        <w:rPr>
          <w:rFonts w:ascii="Times New Roman" w:eastAsia="Times New Roman" w:hAnsi="Times New Roman" w:cs="Times New Roman"/>
          <w:color w:val="000000"/>
          <w:sz w:val="24"/>
          <w:szCs w:val="24"/>
        </w:rPr>
        <w:t xml:space="preserve">” from </w:t>
      </w:r>
      <w:proofErr w:type="spellStart"/>
      <w:r w:rsidR="00840A9C" w:rsidRPr="00227E3C">
        <w:rPr>
          <w:rFonts w:ascii="Times New Roman" w:eastAsia="Times New Roman" w:hAnsi="Times New Roman" w:cs="Times New Roman"/>
          <w:color w:val="000000"/>
          <w:sz w:val="24"/>
          <w:szCs w:val="24"/>
        </w:rPr>
        <w:t>RStats</w:t>
      </w:r>
      <w:proofErr w:type="spellEnd"/>
      <w:r w:rsidR="00840A9C" w:rsidRPr="00227E3C">
        <w:rPr>
          <w:rFonts w:ascii="Times New Roman" w:eastAsia="Times New Roman" w:hAnsi="Times New Roman" w:cs="Times New Roman"/>
          <w:color w:val="000000"/>
          <w:sz w:val="24"/>
          <w:szCs w:val="24"/>
        </w:rPr>
        <w:t xml:space="preserve"> to fill in for genera without family data</w:t>
      </w:r>
      <w:r w:rsidR="00840A9C">
        <w:rPr>
          <w:rFonts w:ascii="Times New Roman" w:eastAsia="Times New Roman" w:hAnsi="Times New Roman" w:cs="Times New Roman"/>
          <w:color w:val="000000"/>
          <w:sz w:val="24"/>
          <w:szCs w:val="24"/>
        </w:rPr>
        <w:t xml:space="preserve"> and (iv) r</w:t>
      </w:r>
      <w:r w:rsidR="00840A9C" w:rsidRPr="00227E3C">
        <w:rPr>
          <w:rFonts w:ascii="Times New Roman" w:eastAsia="Times New Roman" w:hAnsi="Times New Roman" w:cs="Times New Roman"/>
          <w:color w:val="000000"/>
          <w:sz w:val="24"/>
          <w:szCs w:val="24"/>
        </w:rPr>
        <w:t>emoved Ferns and Mosses</w:t>
      </w:r>
      <w:r w:rsidR="00840A9C">
        <w:rPr>
          <w:rFonts w:ascii="Times New Roman" w:eastAsia="Times New Roman" w:hAnsi="Times New Roman" w:cs="Times New Roman"/>
          <w:color w:val="000000"/>
          <w:sz w:val="24"/>
          <w:szCs w:val="24"/>
        </w:rPr>
        <w:t xml:space="preserve">. In the genus-level list, genera were classified as AM, EM, NM, OM, ER, or with multiple mycorrhizal status (i.e. AM-EM, AM-NM). Finally, the genera that were classified with multiple mycorrhizal status were classified as MIX, to indicate that these genera presented more than one mycorrhizal state. </w:t>
      </w:r>
      <w:r w:rsidR="000A7230">
        <w:rPr>
          <w:rFonts w:ascii="Times New Roman" w:eastAsia="Times New Roman" w:hAnsi="Times New Roman" w:cs="Times New Roman"/>
          <w:color w:val="000000"/>
          <w:sz w:val="24"/>
          <w:szCs w:val="24"/>
        </w:rPr>
        <w:t xml:space="preserve">We obtained </w:t>
      </w:r>
      <w:r>
        <w:rPr>
          <w:rFonts w:ascii="Times New Roman" w:eastAsia="Times New Roman" w:hAnsi="Times New Roman" w:cs="Times New Roman"/>
          <w:color w:val="000000"/>
          <w:sz w:val="24"/>
          <w:szCs w:val="24"/>
        </w:rPr>
        <w:t xml:space="preserve">the richness of each genus from </w:t>
      </w:r>
      <w:r w:rsidRPr="00C84F86">
        <w:rPr>
          <w:rFonts w:ascii="Times New Roman" w:eastAsia="Times New Roman" w:hAnsi="Times New Roman" w:cs="Times New Roman"/>
          <w:color w:val="000000"/>
          <w:sz w:val="24"/>
          <w:szCs w:val="24"/>
        </w:rPr>
        <w:t>The Plant List (theplantlist.org)</w:t>
      </w:r>
      <w:r>
        <w:rPr>
          <w:rFonts w:ascii="Times New Roman" w:eastAsia="Times New Roman" w:hAnsi="Times New Roman" w:cs="Times New Roman"/>
          <w:color w:val="000000"/>
          <w:sz w:val="24"/>
          <w:szCs w:val="24"/>
        </w:rPr>
        <w:t xml:space="preserve">, </w:t>
      </w:r>
      <w:r w:rsidR="000A7230">
        <w:rPr>
          <w:rFonts w:ascii="Times New Roman" w:eastAsia="Times New Roman" w:hAnsi="Times New Roman" w:cs="Times New Roman"/>
          <w:color w:val="000000"/>
          <w:sz w:val="24"/>
          <w:szCs w:val="24"/>
        </w:rPr>
        <w:t>and then</w:t>
      </w:r>
      <w:r>
        <w:rPr>
          <w:rFonts w:ascii="Times New Roman" w:eastAsia="Times New Roman" w:hAnsi="Times New Roman" w:cs="Times New Roman"/>
          <w:color w:val="000000"/>
          <w:sz w:val="24"/>
          <w:szCs w:val="24"/>
        </w:rPr>
        <w:t xml:space="preserve"> calculated the number of species with each mycorrhizal state </w:t>
      </w:r>
      <w:r w:rsidR="009B4327">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z w:val="24"/>
          <w:szCs w:val="24"/>
        </w:rPr>
        <w:t xml:space="preserve"> each family</w:t>
      </w:r>
      <w:r w:rsidR="001330FC">
        <w:rPr>
          <w:rFonts w:ascii="Times New Roman" w:eastAsia="Times New Roman" w:hAnsi="Times New Roman" w:cs="Times New Roman"/>
          <w:color w:val="000000"/>
          <w:sz w:val="24"/>
          <w:szCs w:val="24"/>
        </w:rPr>
        <w:t xml:space="preserve">, discarding those genera </w:t>
      </w:r>
      <w:r w:rsidR="001330FC" w:rsidRPr="001330FC">
        <w:rPr>
          <w:rFonts w:ascii="Times New Roman" w:eastAsia="Times New Roman" w:hAnsi="Times New Roman" w:cs="Times New Roman"/>
          <w:color w:val="000000"/>
          <w:sz w:val="24"/>
          <w:szCs w:val="24"/>
        </w:rPr>
        <w:t>that had unknown mycorrhizal type</w:t>
      </w:r>
      <w:r w:rsidR="001330FC">
        <w:rPr>
          <w:rFonts w:ascii="Times New Roman" w:eastAsia="Times New Roman" w:hAnsi="Times New Roman" w:cs="Times New Roman"/>
          <w:color w:val="000000"/>
          <w:sz w:val="24"/>
          <w:szCs w:val="24"/>
        </w:rPr>
        <w:t>. E</w:t>
      </w:r>
      <w:r w:rsidR="0025401D">
        <w:rPr>
          <w:rFonts w:ascii="Times New Roman" w:eastAsia="Times New Roman" w:hAnsi="Times New Roman" w:cs="Times New Roman"/>
          <w:color w:val="000000"/>
          <w:sz w:val="24"/>
          <w:szCs w:val="24"/>
        </w:rPr>
        <w:t>ach family was assigned a unique mycorrhizal state (AM, EM, NM, ER or OM) when more than 60% of species sampled belonged to this mycorrhizal state. If no single state were present in more than 60% of species, the family was assigned a “</w:t>
      </w:r>
      <w:r>
        <w:rPr>
          <w:rFonts w:ascii="Times New Roman" w:eastAsia="Times New Roman" w:hAnsi="Times New Roman" w:cs="Times New Roman"/>
          <w:color w:val="000000"/>
          <w:sz w:val="24"/>
          <w:szCs w:val="24"/>
        </w:rPr>
        <w:t>MIX</w:t>
      </w:r>
      <w:r w:rsidR="0025401D">
        <w:rPr>
          <w:rFonts w:ascii="Times New Roman" w:eastAsia="Times New Roman" w:hAnsi="Times New Roman" w:cs="Times New Roman"/>
          <w:color w:val="000000"/>
          <w:sz w:val="24"/>
          <w:szCs w:val="24"/>
        </w:rPr>
        <w:t>” state, to indicate no dominance of any mycorrhizal association. Other thresholds for the assignment of family mycorrhizal state were tested and the pattern was similar (50%, 80% and 100%, Table S</w:t>
      </w:r>
      <w:r w:rsidR="009B4327">
        <w:rPr>
          <w:rFonts w:ascii="Times New Roman" w:eastAsia="Times New Roman" w:hAnsi="Times New Roman" w:cs="Times New Roman"/>
          <w:color w:val="000000"/>
          <w:sz w:val="24"/>
          <w:szCs w:val="24"/>
        </w:rPr>
        <w:t>2</w:t>
      </w:r>
      <w:r w:rsidR="0025401D">
        <w:rPr>
          <w:rFonts w:ascii="Times New Roman" w:eastAsia="Times New Roman" w:hAnsi="Times New Roman" w:cs="Times New Roman"/>
          <w:color w:val="000000"/>
          <w:sz w:val="24"/>
          <w:szCs w:val="24"/>
        </w:rPr>
        <w:t xml:space="preserve"> and Fig. S1). </w:t>
      </w:r>
      <w:r w:rsidR="00840A9C" w:rsidRPr="00945ED8">
        <w:rPr>
          <w:rFonts w:ascii="Times New Roman" w:eastAsia="Times New Roman" w:hAnsi="Times New Roman" w:cs="Times New Roman"/>
          <w:color w:val="000000"/>
          <w:sz w:val="24"/>
          <w:szCs w:val="24"/>
        </w:rPr>
        <w:t xml:space="preserve">However, we </w:t>
      </w:r>
      <w:del w:id="6" w:author="Tiago" w:date="2019-10-30T14:37:00Z">
        <w:r w:rsidR="00840A9C" w:rsidRPr="00945ED8" w:rsidDel="00907BD2">
          <w:rPr>
            <w:rFonts w:ascii="Times New Roman" w:eastAsia="Times New Roman" w:hAnsi="Times New Roman" w:cs="Times New Roman"/>
            <w:color w:val="000000"/>
            <w:sz w:val="24"/>
            <w:szCs w:val="24"/>
          </w:rPr>
          <w:delText xml:space="preserve">had to </w:delText>
        </w:r>
      </w:del>
      <w:r w:rsidR="00840A9C" w:rsidRPr="00945ED8">
        <w:rPr>
          <w:rFonts w:ascii="Times New Roman" w:eastAsia="Times New Roman" w:hAnsi="Times New Roman" w:cs="Times New Roman"/>
          <w:color w:val="000000"/>
          <w:sz w:val="24"/>
          <w:szCs w:val="24"/>
        </w:rPr>
        <w:t>exclude</w:t>
      </w:r>
      <w:ins w:id="7" w:author="Tiago" w:date="2019-10-30T14:37:00Z">
        <w:r w:rsidR="00907BD2">
          <w:rPr>
            <w:rFonts w:ascii="Times New Roman" w:eastAsia="Times New Roman" w:hAnsi="Times New Roman" w:cs="Times New Roman"/>
            <w:color w:val="000000"/>
            <w:sz w:val="24"/>
            <w:szCs w:val="24"/>
          </w:rPr>
          <w:t>d</w:t>
        </w:r>
      </w:ins>
      <w:r w:rsidR="00840A9C" w:rsidRPr="00945ED8">
        <w:rPr>
          <w:rFonts w:ascii="Times New Roman" w:eastAsia="Times New Roman" w:hAnsi="Times New Roman" w:cs="Times New Roman"/>
          <w:color w:val="000000"/>
          <w:sz w:val="24"/>
          <w:szCs w:val="24"/>
        </w:rPr>
        <w:t xml:space="preserve"> from the analyses </w:t>
      </w:r>
      <w:r w:rsidR="004A4708" w:rsidRPr="00945ED8">
        <w:rPr>
          <w:rFonts w:ascii="Times New Roman" w:eastAsia="Times New Roman" w:hAnsi="Times New Roman" w:cs="Times New Roman"/>
          <w:color w:val="000000"/>
          <w:sz w:val="24"/>
          <w:szCs w:val="24"/>
        </w:rPr>
        <w:t>the</w:t>
      </w:r>
      <w:r w:rsidR="00840A9C" w:rsidRPr="00945ED8">
        <w:rPr>
          <w:rFonts w:ascii="Times New Roman" w:eastAsia="Times New Roman" w:hAnsi="Times New Roman" w:cs="Times New Roman"/>
          <w:color w:val="000000"/>
          <w:sz w:val="24"/>
          <w:szCs w:val="24"/>
        </w:rPr>
        <w:t xml:space="preserve"> families </w:t>
      </w:r>
      <w:del w:id="8" w:author="Tiago" w:date="2019-10-30T11:03:00Z">
        <w:r w:rsidR="00840A9C" w:rsidRPr="00945ED8" w:rsidDel="00ED00B7">
          <w:rPr>
            <w:rFonts w:ascii="Times New Roman" w:eastAsia="Times New Roman" w:hAnsi="Times New Roman" w:cs="Times New Roman"/>
            <w:color w:val="000000"/>
            <w:sz w:val="24"/>
            <w:szCs w:val="24"/>
          </w:rPr>
          <w:delText>that had more than 95%</w:delText>
        </w:r>
      </w:del>
      <w:ins w:id="9" w:author="Tiago" w:date="2019-10-30T14:37:00Z">
        <w:r w:rsidR="00907BD2">
          <w:rPr>
            <w:rFonts w:ascii="Times New Roman" w:eastAsia="Times New Roman" w:hAnsi="Times New Roman" w:cs="Times New Roman"/>
            <w:color w:val="000000"/>
            <w:sz w:val="24"/>
            <w:szCs w:val="24"/>
          </w:rPr>
          <w:t>that</w:t>
        </w:r>
      </w:ins>
      <w:ins w:id="10" w:author="Tiago" w:date="2019-10-30T11:03:00Z">
        <w:r w:rsidR="00ED00B7">
          <w:rPr>
            <w:rFonts w:ascii="Times New Roman" w:eastAsia="Times New Roman" w:hAnsi="Times New Roman" w:cs="Times New Roman"/>
            <w:color w:val="000000"/>
            <w:sz w:val="24"/>
            <w:szCs w:val="24"/>
          </w:rPr>
          <w:t xml:space="preserve"> all their species </w:t>
        </w:r>
      </w:ins>
      <w:del w:id="11" w:author="Tiago" w:date="2019-10-30T11:03:00Z">
        <w:r w:rsidR="00840A9C" w:rsidRPr="00945ED8" w:rsidDel="00ED00B7">
          <w:rPr>
            <w:rFonts w:ascii="Times New Roman" w:eastAsia="Times New Roman" w:hAnsi="Times New Roman" w:cs="Times New Roman"/>
            <w:color w:val="000000"/>
            <w:sz w:val="24"/>
            <w:szCs w:val="24"/>
          </w:rPr>
          <w:delText xml:space="preserve"> of </w:delText>
        </w:r>
      </w:del>
      <w:ins w:id="12" w:author="Tiago" w:date="2019-10-30T10:31:00Z">
        <w:r w:rsidR="00ED00B7">
          <w:rPr>
            <w:rFonts w:ascii="Times New Roman" w:eastAsia="Times New Roman" w:hAnsi="Times New Roman" w:cs="Times New Roman"/>
            <w:color w:val="000000"/>
            <w:sz w:val="24"/>
            <w:szCs w:val="24"/>
          </w:rPr>
          <w:t>belong</w:t>
        </w:r>
      </w:ins>
      <w:ins w:id="13" w:author="Tiago" w:date="2019-10-30T11:03:00Z">
        <w:r w:rsidR="00ED00B7">
          <w:rPr>
            <w:rFonts w:ascii="Times New Roman" w:eastAsia="Times New Roman" w:hAnsi="Times New Roman" w:cs="Times New Roman"/>
            <w:color w:val="000000"/>
            <w:sz w:val="24"/>
            <w:szCs w:val="24"/>
          </w:rPr>
          <w:t>ed</w:t>
        </w:r>
      </w:ins>
      <w:ins w:id="14" w:author="Tiago" w:date="2019-10-30T10:31:00Z">
        <w:r w:rsidR="00ED00B7">
          <w:rPr>
            <w:rFonts w:ascii="Times New Roman" w:eastAsia="Times New Roman" w:hAnsi="Times New Roman" w:cs="Times New Roman"/>
            <w:color w:val="000000"/>
            <w:sz w:val="24"/>
            <w:szCs w:val="24"/>
          </w:rPr>
          <w:t xml:space="preserve"> to</w:t>
        </w:r>
      </w:ins>
      <w:ins w:id="15" w:author="Tiago" w:date="2019-10-30T10:30:00Z">
        <w:r w:rsidR="00ED00B7">
          <w:rPr>
            <w:rFonts w:ascii="Times New Roman" w:eastAsia="Times New Roman" w:hAnsi="Times New Roman" w:cs="Times New Roman"/>
            <w:color w:val="000000"/>
            <w:sz w:val="24"/>
            <w:szCs w:val="24"/>
          </w:rPr>
          <w:t xml:space="preserve"> </w:t>
        </w:r>
      </w:ins>
      <w:r w:rsidR="00840A9C" w:rsidRPr="00945ED8">
        <w:rPr>
          <w:rFonts w:ascii="Times New Roman" w:eastAsia="Times New Roman" w:hAnsi="Times New Roman" w:cs="Times New Roman"/>
          <w:color w:val="000000"/>
          <w:sz w:val="24"/>
          <w:szCs w:val="24"/>
        </w:rPr>
        <w:t xml:space="preserve">genera </w:t>
      </w:r>
      <w:ins w:id="16" w:author="Tiago" w:date="2019-10-30T10:31:00Z">
        <w:r w:rsidR="00ED00B7">
          <w:rPr>
            <w:rFonts w:ascii="Times New Roman" w:eastAsia="Times New Roman" w:hAnsi="Times New Roman" w:cs="Times New Roman"/>
            <w:color w:val="000000"/>
            <w:sz w:val="24"/>
            <w:szCs w:val="24"/>
          </w:rPr>
          <w:t xml:space="preserve">that </w:t>
        </w:r>
      </w:ins>
      <w:ins w:id="17" w:author="Tiago" w:date="2019-10-30T10:30:00Z">
        <w:r w:rsidR="00ED00B7">
          <w:rPr>
            <w:rFonts w:ascii="Times New Roman" w:eastAsia="Times New Roman" w:hAnsi="Times New Roman" w:cs="Times New Roman"/>
            <w:color w:val="000000"/>
            <w:sz w:val="24"/>
            <w:szCs w:val="24"/>
          </w:rPr>
          <w:t>w</w:t>
        </w:r>
      </w:ins>
      <w:ins w:id="18" w:author="Tiago" w:date="2019-10-30T10:31:00Z">
        <w:r w:rsidR="00ED00B7">
          <w:rPr>
            <w:rFonts w:ascii="Times New Roman" w:eastAsia="Times New Roman" w:hAnsi="Times New Roman" w:cs="Times New Roman"/>
            <w:color w:val="000000"/>
            <w:sz w:val="24"/>
            <w:szCs w:val="24"/>
          </w:rPr>
          <w:t>ere</w:t>
        </w:r>
      </w:ins>
      <w:ins w:id="19" w:author="Tiago" w:date="2019-10-30T10:30:00Z">
        <w:r w:rsidR="00ED00B7">
          <w:rPr>
            <w:rFonts w:ascii="Times New Roman" w:eastAsia="Times New Roman" w:hAnsi="Times New Roman" w:cs="Times New Roman"/>
            <w:color w:val="000000"/>
            <w:sz w:val="24"/>
            <w:szCs w:val="24"/>
          </w:rPr>
          <w:t xml:space="preserve"> </w:t>
        </w:r>
      </w:ins>
      <w:r w:rsidR="00840A9C" w:rsidRPr="00945ED8">
        <w:rPr>
          <w:rFonts w:ascii="Times New Roman" w:eastAsia="Times New Roman" w:hAnsi="Times New Roman" w:cs="Times New Roman"/>
          <w:color w:val="000000"/>
          <w:sz w:val="24"/>
          <w:szCs w:val="24"/>
        </w:rPr>
        <w:t>classified as MIX (</w:t>
      </w:r>
      <w:ins w:id="20" w:author="Tiago" w:date="2019-10-30T09:22:00Z">
        <w:r w:rsidR="0081164B">
          <w:rPr>
            <w:rFonts w:ascii="Times New Roman" w:eastAsia="Times New Roman" w:hAnsi="Times New Roman" w:cs="Times New Roman"/>
            <w:color w:val="000000"/>
            <w:sz w:val="24"/>
            <w:szCs w:val="24"/>
          </w:rPr>
          <w:t xml:space="preserve">only </w:t>
        </w:r>
      </w:ins>
      <w:del w:id="21" w:author="Tiago" w:date="2019-10-30T09:22:00Z">
        <w:r w:rsidR="00840A9C" w:rsidRPr="00945ED8" w:rsidDel="0081164B">
          <w:rPr>
            <w:rFonts w:ascii="Times New Roman" w:eastAsia="Times New Roman" w:hAnsi="Times New Roman" w:cs="Times New Roman"/>
            <w:color w:val="000000"/>
            <w:sz w:val="24"/>
            <w:szCs w:val="24"/>
          </w:rPr>
          <w:delText>N=</w:delText>
        </w:r>
      </w:del>
      <w:del w:id="22" w:author="Tiago" w:date="2019-10-30T11:03:00Z">
        <w:r w:rsidR="00840A9C" w:rsidRPr="00945ED8" w:rsidDel="00ED00B7">
          <w:rPr>
            <w:rFonts w:ascii="Times New Roman" w:eastAsia="Times New Roman" w:hAnsi="Times New Roman" w:cs="Times New Roman"/>
            <w:color w:val="000000"/>
            <w:sz w:val="24"/>
            <w:szCs w:val="24"/>
          </w:rPr>
          <w:delText>23</w:delText>
        </w:r>
      </w:del>
      <w:ins w:id="23" w:author="Tiago" w:date="2019-10-30T11:03:00Z">
        <w:r w:rsidR="00ED00B7">
          <w:rPr>
            <w:rFonts w:ascii="Times New Roman" w:eastAsia="Times New Roman" w:hAnsi="Times New Roman" w:cs="Times New Roman"/>
            <w:color w:val="000000"/>
            <w:sz w:val="24"/>
            <w:szCs w:val="24"/>
          </w:rPr>
          <w:t>18</w:t>
        </w:r>
      </w:ins>
      <w:ins w:id="24" w:author="Tiago" w:date="2019-10-30T09:22:00Z">
        <w:r w:rsidR="0081164B">
          <w:rPr>
            <w:rFonts w:ascii="Times New Roman" w:eastAsia="Times New Roman" w:hAnsi="Times New Roman" w:cs="Times New Roman"/>
            <w:color w:val="000000"/>
            <w:sz w:val="24"/>
            <w:szCs w:val="24"/>
          </w:rPr>
          <w:t xml:space="preserve"> families</w:t>
        </w:r>
      </w:ins>
      <w:r w:rsidR="00840A9C" w:rsidRPr="00945ED8">
        <w:rPr>
          <w:rFonts w:ascii="Times New Roman" w:eastAsia="Times New Roman" w:hAnsi="Times New Roman" w:cs="Times New Roman"/>
          <w:color w:val="000000"/>
          <w:sz w:val="24"/>
          <w:szCs w:val="24"/>
        </w:rPr>
        <w:t xml:space="preserve">) </w:t>
      </w:r>
      <w:ins w:id="25" w:author="Tiago" w:date="2019-10-30T11:03:00Z">
        <w:r w:rsidR="00ED00B7">
          <w:rPr>
            <w:rFonts w:ascii="Times New Roman" w:eastAsia="Times New Roman" w:hAnsi="Times New Roman" w:cs="Times New Roman"/>
            <w:color w:val="000000"/>
            <w:sz w:val="24"/>
            <w:szCs w:val="24"/>
          </w:rPr>
          <w:t xml:space="preserve">given that in this case </w:t>
        </w:r>
      </w:ins>
      <w:ins w:id="26" w:author="Tiago" w:date="2019-10-30T11:04:00Z">
        <w:r w:rsidR="00ED00B7">
          <w:rPr>
            <w:rFonts w:ascii="Times New Roman" w:eastAsia="Times New Roman" w:hAnsi="Times New Roman" w:cs="Times New Roman"/>
            <w:color w:val="000000"/>
            <w:sz w:val="24"/>
            <w:szCs w:val="24"/>
          </w:rPr>
          <w:t xml:space="preserve">there is no direct information for any species about its </w:t>
        </w:r>
      </w:ins>
      <w:del w:id="27" w:author="Tiago" w:date="2019-10-30T11:04:00Z">
        <w:r w:rsidR="00840A9C" w:rsidRPr="00945ED8" w:rsidDel="00ED00B7">
          <w:rPr>
            <w:rFonts w:ascii="Times New Roman" w:eastAsia="Times New Roman" w:hAnsi="Times New Roman" w:cs="Times New Roman"/>
            <w:color w:val="000000"/>
            <w:sz w:val="24"/>
            <w:szCs w:val="24"/>
          </w:rPr>
          <w:delText xml:space="preserve">due to the </w:delText>
        </w:r>
        <w:r w:rsidR="004A4708" w:rsidRPr="00945ED8" w:rsidDel="00ED00B7">
          <w:rPr>
            <w:rFonts w:ascii="Times New Roman" w:eastAsia="Times New Roman" w:hAnsi="Times New Roman" w:cs="Times New Roman"/>
            <w:color w:val="000000"/>
            <w:sz w:val="24"/>
            <w:szCs w:val="24"/>
          </w:rPr>
          <w:delText>inability</w:delText>
        </w:r>
        <w:r w:rsidR="00840A9C" w:rsidRPr="00945ED8" w:rsidDel="00ED00B7">
          <w:rPr>
            <w:rFonts w:ascii="Times New Roman" w:eastAsia="Times New Roman" w:hAnsi="Times New Roman" w:cs="Times New Roman"/>
            <w:color w:val="000000"/>
            <w:sz w:val="24"/>
            <w:szCs w:val="24"/>
          </w:rPr>
          <w:delText xml:space="preserve"> to assign the species within those genera to a </w:delText>
        </w:r>
      </w:del>
      <w:r w:rsidR="004A4708" w:rsidRPr="00945ED8">
        <w:rPr>
          <w:rFonts w:ascii="Times New Roman" w:eastAsia="Times New Roman" w:hAnsi="Times New Roman" w:cs="Times New Roman"/>
          <w:color w:val="000000"/>
          <w:sz w:val="24"/>
          <w:szCs w:val="24"/>
        </w:rPr>
        <w:t>specific</w:t>
      </w:r>
      <w:r w:rsidR="00840A9C" w:rsidRPr="00945ED8">
        <w:rPr>
          <w:rFonts w:ascii="Times New Roman" w:eastAsia="Times New Roman" w:hAnsi="Times New Roman" w:cs="Times New Roman"/>
          <w:color w:val="000000"/>
          <w:sz w:val="24"/>
          <w:szCs w:val="24"/>
        </w:rPr>
        <w:t xml:space="preserve"> mycorrhizal state</w:t>
      </w:r>
      <w:ins w:id="28" w:author="Tiago" w:date="2019-10-30T11:23:00Z">
        <w:r w:rsidR="00A77981">
          <w:rPr>
            <w:rFonts w:ascii="Times New Roman" w:eastAsia="Times New Roman" w:hAnsi="Times New Roman" w:cs="Times New Roman"/>
            <w:color w:val="000000"/>
            <w:sz w:val="24"/>
            <w:szCs w:val="24"/>
          </w:rPr>
          <w:t xml:space="preserve"> (MS)</w:t>
        </w:r>
      </w:ins>
      <w:ins w:id="29" w:author="Tiago" w:date="2019-10-30T11:21:00Z">
        <w:r w:rsidR="00A77981">
          <w:rPr>
            <w:rFonts w:ascii="Times New Roman" w:eastAsia="Times New Roman" w:hAnsi="Times New Roman" w:cs="Times New Roman"/>
            <w:color w:val="000000"/>
            <w:sz w:val="24"/>
            <w:szCs w:val="24"/>
          </w:rPr>
          <w:t xml:space="preserve">. </w:t>
        </w:r>
      </w:ins>
      <w:ins w:id="30" w:author="Tiago" w:date="2019-10-30T14:37:00Z">
        <w:r w:rsidR="00907BD2">
          <w:rPr>
            <w:rFonts w:ascii="Times New Roman" w:eastAsia="Times New Roman" w:hAnsi="Times New Roman" w:cs="Times New Roman"/>
            <w:color w:val="000000"/>
            <w:sz w:val="24"/>
            <w:szCs w:val="24"/>
          </w:rPr>
          <w:t>G</w:t>
        </w:r>
      </w:ins>
      <w:ins w:id="31" w:author="Tiago" w:date="2019-10-30T11:20:00Z">
        <w:r w:rsidR="00A77981">
          <w:rPr>
            <w:rFonts w:ascii="Times New Roman" w:eastAsia="Times New Roman" w:hAnsi="Times New Roman" w:cs="Times New Roman"/>
            <w:color w:val="000000"/>
            <w:sz w:val="24"/>
            <w:szCs w:val="24"/>
          </w:rPr>
          <w:t xml:space="preserve">iven </w:t>
        </w:r>
      </w:ins>
      <w:ins w:id="32" w:author="Tiago" w:date="2019-10-30T11:21:00Z">
        <w:r w:rsidR="00A77981">
          <w:rPr>
            <w:rFonts w:ascii="Times New Roman" w:eastAsia="Times New Roman" w:hAnsi="Times New Roman" w:cs="Times New Roman"/>
            <w:color w:val="000000"/>
            <w:sz w:val="24"/>
            <w:szCs w:val="24"/>
          </w:rPr>
          <w:t xml:space="preserve">our methodological choice to assign equal proportions of MS for those genera classified as MIX, </w:t>
        </w:r>
      </w:ins>
      <w:ins w:id="33" w:author="Tiago" w:date="2019-10-30T11:20:00Z">
        <w:r w:rsidR="00A77981">
          <w:rPr>
            <w:rFonts w:ascii="Times New Roman" w:eastAsia="Times New Roman" w:hAnsi="Times New Roman" w:cs="Times New Roman"/>
            <w:color w:val="000000"/>
            <w:sz w:val="24"/>
            <w:szCs w:val="24"/>
          </w:rPr>
          <w:t>that</w:t>
        </w:r>
      </w:ins>
      <w:ins w:id="34" w:author="Tiago" w:date="2019-10-30T11:22:00Z">
        <w:r w:rsidR="00A77981">
          <w:rPr>
            <w:rFonts w:ascii="Times New Roman" w:eastAsia="Times New Roman" w:hAnsi="Times New Roman" w:cs="Times New Roman"/>
            <w:color w:val="000000"/>
            <w:sz w:val="24"/>
            <w:szCs w:val="24"/>
          </w:rPr>
          <w:t xml:space="preserve"> would</w:t>
        </w:r>
      </w:ins>
      <w:ins w:id="35" w:author="Tiago" w:date="2019-10-30T11:23:00Z">
        <w:r w:rsidR="00A77981">
          <w:rPr>
            <w:rFonts w:ascii="Times New Roman" w:eastAsia="Times New Roman" w:hAnsi="Times New Roman" w:cs="Times New Roman"/>
            <w:color w:val="000000"/>
            <w:sz w:val="24"/>
            <w:szCs w:val="24"/>
          </w:rPr>
          <w:t>,</w:t>
        </w:r>
      </w:ins>
      <w:ins w:id="36" w:author="Tiago" w:date="2019-10-30T11:22:00Z">
        <w:r w:rsidR="00A77981">
          <w:rPr>
            <w:rFonts w:ascii="Times New Roman" w:eastAsia="Times New Roman" w:hAnsi="Times New Roman" w:cs="Times New Roman"/>
            <w:color w:val="000000"/>
            <w:sz w:val="24"/>
            <w:szCs w:val="24"/>
          </w:rPr>
          <w:t xml:space="preserve"> by definition</w:t>
        </w:r>
      </w:ins>
      <w:ins w:id="37" w:author="Tiago" w:date="2019-10-30T11:23:00Z">
        <w:r w:rsidR="00A77981">
          <w:rPr>
            <w:rFonts w:ascii="Times New Roman" w:eastAsia="Times New Roman" w:hAnsi="Times New Roman" w:cs="Times New Roman"/>
            <w:color w:val="000000"/>
            <w:sz w:val="24"/>
            <w:szCs w:val="24"/>
          </w:rPr>
          <w:t>,</w:t>
        </w:r>
      </w:ins>
      <w:ins w:id="38" w:author="Tiago" w:date="2019-10-30T11:22:00Z">
        <w:r w:rsidR="00A77981">
          <w:rPr>
            <w:rFonts w:ascii="Times New Roman" w:eastAsia="Times New Roman" w:hAnsi="Times New Roman" w:cs="Times New Roman"/>
            <w:color w:val="000000"/>
            <w:sz w:val="24"/>
            <w:szCs w:val="24"/>
          </w:rPr>
          <w:t xml:space="preserve"> fix the absolute value of diversity index for all those families (see below). </w:t>
        </w:r>
      </w:ins>
      <w:del w:id="39" w:author="Tiago" w:date="2019-10-30T09:25:00Z">
        <w:r w:rsidR="00840A9C" w:rsidRPr="00945ED8" w:rsidDel="0081164B">
          <w:rPr>
            <w:rFonts w:ascii="Times New Roman" w:eastAsia="Times New Roman" w:hAnsi="Times New Roman" w:cs="Times New Roman"/>
            <w:color w:val="000000"/>
            <w:sz w:val="24"/>
            <w:szCs w:val="24"/>
          </w:rPr>
          <w:delText xml:space="preserve">, </w:delText>
        </w:r>
      </w:del>
      <w:ins w:id="40" w:author="Tiago" w:date="2019-10-30T09:26:00Z">
        <w:r w:rsidR="0081164B">
          <w:rPr>
            <w:rFonts w:ascii="Times New Roman" w:eastAsia="Times New Roman" w:hAnsi="Times New Roman" w:cs="Times New Roman"/>
            <w:color w:val="000000"/>
            <w:sz w:val="24"/>
            <w:szCs w:val="24"/>
          </w:rPr>
          <w:t xml:space="preserve">Given those genera </w:t>
        </w:r>
      </w:ins>
      <w:ins w:id="41" w:author="Tiago" w:date="2019-10-30T14:38:00Z">
        <w:r w:rsidR="00907BD2">
          <w:rPr>
            <w:rFonts w:ascii="Times New Roman" w:eastAsia="Times New Roman" w:hAnsi="Times New Roman" w:cs="Times New Roman"/>
            <w:color w:val="000000"/>
            <w:sz w:val="24"/>
            <w:szCs w:val="24"/>
          </w:rPr>
          <w:t xml:space="preserve">only </w:t>
        </w:r>
      </w:ins>
      <w:ins w:id="42" w:author="Tiago" w:date="2019-10-30T09:28:00Z">
        <w:r w:rsidR="0081164B">
          <w:rPr>
            <w:rFonts w:ascii="Times New Roman" w:eastAsia="Times New Roman" w:hAnsi="Times New Roman" w:cs="Times New Roman"/>
            <w:color w:val="000000"/>
            <w:sz w:val="24"/>
            <w:szCs w:val="24"/>
          </w:rPr>
          <w:t xml:space="preserve">make up for </w:t>
        </w:r>
      </w:ins>
      <w:ins w:id="43" w:author="Tiago" w:date="2019-10-30T09:29:00Z">
        <w:r w:rsidR="0081164B">
          <w:rPr>
            <w:rFonts w:ascii="Times New Roman" w:eastAsia="Times New Roman" w:hAnsi="Times New Roman" w:cs="Times New Roman"/>
            <w:color w:val="000000"/>
            <w:sz w:val="24"/>
            <w:szCs w:val="24"/>
          </w:rPr>
          <w:t xml:space="preserve">the </w:t>
        </w:r>
      </w:ins>
      <w:ins w:id="44" w:author="Tiago" w:date="2019-10-30T11:24:00Z">
        <w:r w:rsidR="00A77981">
          <w:rPr>
            <w:rFonts w:ascii="Times New Roman" w:eastAsia="Times New Roman" w:hAnsi="Times New Roman" w:cs="Times New Roman"/>
            <w:color w:val="000000"/>
            <w:sz w:val="24"/>
            <w:szCs w:val="24"/>
          </w:rPr>
          <w:t>entirety</w:t>
        </w:r>
      </w:ins>
      <w:ins w:id="45" w:author="Tiago" w:date="2019-10-30T09:29:00Z">
        <w:r w:rsidR="0081164B">
          <w:rPr>
            <w:rFonts w:ascii="Times New Roman" w:eastAsia="Times New Roman" w:hAnsi="Times New Roman" w:cs="Times New Roman"/>
            <w:color w:val="000000"/>
            <w:sz w:val="24"/>
            <w:szCs w:val="24"/>
          </w:rPr>
          <w:t xml:space="preserve"> of </w:t>
        </w:r>
      </w:ins>
      <w:ins w:id="46" w:author="Tiago" w:date="2019-10-30T09:28:00Z">
        <w:r w:rsidR="0081164B">
          <w:rPr>
            <w:rFonts w:ascii="Times New Roman" w:eastAsia="Times New Roman" w:hAnsi="Times New Roman" w:cs="Times New Roman"/>
            <w:color w:val="000000"/>
            <w:sz w:val="24"/>
            <w:szCs w:val="24"/>
          </w:rPr>
          <w:t>very few families</w:t>
        </w:r>
      </w:ins>
      <w:ins w:id="47" w:author="Tiago" w:date="2019-10-30T09:26:00Z">
        <w:r w:rsidR="0081164B">
          <w:rPr>
            <w:rFonts w:ascii="Times New Roman" w:eastAsia="Times New Roman" w:hAnsi="Times New Roman" w:cs="Times New Roman"/>
            <w:color w:val="000000"/>
            <w:sz w:val="24"/>
            <w:szCs w:val="24"/>
          </w:rPr>
          <w:t xml:space="preserve"> (only </w:t>
        </w:r>
      </w:ins>
      <w:ins w:id="48" w:author="Tiago" w:date="2019-10-30T11:05:00Z">
        <w:r w:rsidR="00ED00B7">
          <w:rPr>
            <w:rFonts w:ascii="Times New Roman" w:eastAsia="Times New Roman" w:hAnsi="Times New Roman" w:cs="Times New Roman"/>
            <w:color w:val="000000"/>
            <w:sz w:val="24"/>
            <w:szCs w:val="24"/>
          </w:rPr>
          <w:t>18</w:t>
        </w:r>
      </w:ins>
      <w:ins w:id="49" w:author="Tiago" w:date="2019-10-30T09:26:00Z">
        <w:r w:rsidR="0081164B">
          <w:rPr>
            <w:rFonts w:ascii="Times New Roman" w:eastAsia="Times New Roman" w:hAnsi="Times New Roman" w:cs="Times New Roman"/>
            <w:color w:val="000000"/>
            <w:sz w:val="24"/>
            <w:szCs w:val="24"/>
          </w:rPr>
          <w:t xml:space="preserve"> out of</w:t>
        </w:r>
      </w:ins>
      <w:ins w:id="50" w:author="Tiago" w:date="2019-10-30T09:27:00Z">
        <w:r w:rsidR="0081164B">
          <w:rPr>
            <w:rFonts w:ascii="Times New Roman" w:eastAsia="Times New Roman" w:hAnsi="Times New Roman" w:cs="Times New Roman"/>
            <w:color w:val="000000"/>
            <w:sz w:val="24"/>
            <w:szCs w:val="24"/>
          </w:rPr>
          <w:t xml:space="preserve"> </w:t>
        </w:r>
      </w:ins>
      <w:ins w:id="51" w:author="Tiago" w:date="2019-10-30T09:29:00Z">
        <w:r w:rsidR="0081164B">
          <w:rPr>
            <w:rFonts w:ascii="Times New Roman" w:eastAsia="Times New Roman" w:hAnsi="Times New Roman" w:cs="Times New Roman"/>
            <w:color w:val="000000"/>
            <w:sz w:val="24"/>
            <w:szCs w:val="24"/>
          </w:rPr>
          <w:t>392</w:t>
        </w:r>
      </w:ins>
      <w:ins w:id="52" w:author="Tiago" w:date="2019-10-30T09:27:00Z">
        <w:r w:rsidR="0081164B">
          <w:rPr>
            <w:rFonts w:ascii="Times New Roman" w:eastAsia="Times New Roman" w:hAnsi="Times New Roman" w:cs="Times New Roman"/>
            <w:color w:val="000000"/>
            <w:sz w:val="24"/>
            <w:szCs w:val="24"/>
          </w:rPr>
          <w:t>)</w:t>
        </w:r>
      </w:ins>
      <w:ins w:id="53" w:author="Tiago" w:date="2019-10-30T09:28:00Z">
        <w:r w:rsidR="0081164B">
          <w:rPr>
            <w:rFonts w:ascii="Times New Roman" w:eastAsia="Times New Roman" w:hAnsi="Times New Roman" w:cs="Times New Roman"/>
            <w:color w:val="000000"/>
            <w:sz w:val="24"/>
            <w:szCs w:val="24"/>
          </w:rPr>
          <w:t>,</w:t>
        </w:r>
      </w:ins>
      <w:ins w:id="54" w:author="Tiago" w:date="2019-10-30T09:27:00Z">
        <w:r w:rsidR="0081164B">
          <w:rPr>
            <w:rFonts w:ascii="Times New Roman" w:eastAsia="Times New Roman" w:hAnsi="Times New Roman" w:cs="Times New Roman"/>
            <w:color w:val="000000"/>
            <w:sz w:val="24"/>
            <w:szCs w:val="24"/>
          </w:rPr>
          <w:t xml:space="preserve"> we decided to </w:t>
        </w:r>
      </w:ins>
      <w:ins w:id="55" w:author="Tiago" w:date="2019-10-30T09:28:00Z">
        <w:r w:rsidR="0081164B">
          <w:rPr>
            <w:rFonts w:ascii="Times New Roman" w:eastAsia="Times New Roman" w:hAnsi="Times New Roman" w:cs="Times New Roman"/>
            <w:color w:val="000000"/>
            <w:sz w:val="24"/>
            <w:szCs w:val="24"/>
          </w:rPr>
          <w:t xml:space="preserve">simply </w:t>
        </w:r>
      </w:ins>
      <w:ins w:id="56" w:author="Tiago" w:date="2019-10-30T09:27:00Z">
        <w:r w:rsidR="0081164B">
          <w:rPr>
            <w:rFonts w:ascii="Times New Roman" w:eastAsia="Times New Roman" w:hAnsi="Times New Roman" w:cs="Times New Roman"/>
            <w:color w:val="000000"/>
            <w:sz w:val="24"/>
            <w:szCs w:val="24"/>
          </w:rPr>
          <w:t>remove those</w:t>
        </w:r>
      </w:ins>
      <w:ins w:id="57" w:author="Tiago" w:date="2019-10-30T09:29:00Z">
        <w:r w:rsidR="0081164B">
          <w:rPr>
            <w:rFonts w:ascii="Times New Roman" w:eastAsia="Times New Roman" w:hAnsi="Times New Roman" w:cs="Times New Roman"/>
            <w:color w:val="000000"/>
            <w:sz w:val="24"/>
            <w:szCs w:val="24"/>
          </w:rPr>
          <w:t xml:space="preserve"> families from the analysis</w:t>
        </w:r>
      </w:ins>
      <w:ins w:id="58" w:author="Tiago" w:date="2019-10-30T09:27:00Z">
        <w:r w:rsidR="0081164B">
          <w:rPr>
            <w:rFonts w:ascii="Times New Roman" w:eastAsia="Times New Roman" w:hAnsi="Times New Roman" w:cs="Times New Roman"/>
            <w:color w:val="000000"/>
            <w:sz w:val="24"/>
            <w:szCs w:val="24"/>
          </w:rPr>
          <w:t xml:space="preserve">. </w:t>
        </w:r>
      </w:ins>
      <w:del w:id="59" w:author="Tiago" w:date="2019-10-30T09:23:00Z">
        <w:r w:rsidR="004A4708" w:rsidRPr="00945ED8" w:rsidDel="0081164B">
          <w:rPr>
            <w:rFonts w:ascii="Times New Roman" w:eastAsia="Times New Roman" w:hAnsi="Times New Roman" w:cs="Times New Roman"/>
            <w:color w:val="000000"/>
            <w:sz w:val="24"/>
            <w:szCs w:val="24"/>
          </w:rPr>
          <w:delText>and because</w:delText>
        </w:r>
      </w:del>
      <w:del w:id="60" w:author="Tiago" w:date="2019-10-30T09:24:00Z">
        <w:r w:rsidR="00840A9C" w:rsidRPr="00945ED8" w:rsidDel="0081164B">
          <w:rPr>
            <w:rFonts w:ascii="Times New Roman" w:eastAsia="Times New Roman" w:hAnsi="Times New Roman" w:cs="Times New Roman"/>
            <w:color w:val="000000"/>
            <w:sz w:val="24"/>
            <w:szCs w:val="24"/>
          </w:rPr>
          <w:delText xml:space="preserve"> assum</w:delText>
        </w:r>
        <w:r w:rsidR="004A4708" w:rsidRPr="00945ED8" w:rsidDel="0081164B">
          <w:rPr>
            <w:rFonts w:ascii="Times New Roman" w:eastAsia="Times New Roman" w:hAnsi="Times New Roman" w:cs="Times New Roman"/>
            <w:color w:val="000000"/>
            <w:sz w:val="24"/>
            <w:szCs w:val="24"/>
          </w:rPr>
          <w:delText>ing</w:delText>
        </w:r>
        <w:r w:rsidR="00840A9C" w:rsidRPr="00945ED8" w:rsidDel="0081164B">
          <w:rPr>
            <w:rFonts w:ascii="Times New Roman" w:eastAsia="Times New Roman" w:hAnsi="Times New Roman" w:cs="Times New Roman"/>
            <w:color w:val="000000"/>
            <w:sz w:val="24"/>
            <w:szCs w:val="24"/>
          </w:rPr>
          <w:delText xml:space="preserve"> </w:delText>
        </w:r>
      </w:del>
      <w:del w:id="61" w:author="Tiago" w:date="2019-10-30T09:26:00Z">
        <w:r w:rsidR="00840A9C" w:rsidRPr="00945ED8" w:rsidDel="0081164B">
          <w:rPr>
            <w:rFonts w:ascii="Times New Roman" w:eastAsia="Times New Roman" w:hAnsi="Times New Roman" w:cs="Times New Roman"/>
            <w:color w:val="000000"/>
            <w:sz w:val="24"/>
            <w:szCs w:val="24"/>
          </w:rPr>
          <w:delText xml:space="preserve">that half of species is going to each </w:delText>
        </w:r>
        <w:r w:rsidR="004A4708" w:rsidRPr="00945ED8" w:rsidDel="0081164B">
          <w:rPr>
            <w:rFonts w:ascii="Times New Roman" w:eastAsia="Times New Roman" w:hAnsi="Times New Roman" w:cs="Times New Roman"/>
            <w:color w:val="000000"/>
            <w:sz w:val="24"/>
            <w:szCs w:val="24"/>
          </w:rPr>
          <w:delText>mycorrhizal state</w:delText>
        </w:r>
        <w:r w:rsidR="00840A9C" w:rsidRPr="00945ED8" w:rsidDel="0081164B">
          <w:rPr>
            <w:rFonts w:ascii="Times New Roman" w:eastAsia="Times New Roman" w:hAnsi="Times New Roman" w:cs="Times New Roman"/>
            <w:color w:val="000000"/>
            <w:sz w:val="24"/>
            <w:szCs w:val="24"/>
          </w:rPr>
          <w:delText xml:space="preserve"> is too unrealistic.</w:delText>
        </w:r>
      </w:del>
      <w:del w:id="62" w:author="Tiago" w:date="2019-10-30T09:27:00Z">
        <w:r w:rsidR="00840A9C" w:rsidDel="0081164B">
          <w:rPr>
            <w:rFonts w:ascii="Times New Roman" w:eastAsia="Times New Roman" w:hAnsi="Times New Roman" w:cs="Times New Roman"/>
            <w:color w:val="000000"/>
            <w:sz w:val="24"/>
            <w:szCs w:val="24"/>
          </w:rPr>
          <w:delText xml:space="preserve"> </w:delText>
        </w:r>
      </w:del>
      <w:r w:rsidR="0025401D">
        <w:rPr>
          <w:rFonts w:ascii="Times New Roman" w:eastAsia="Times New Roman" w:hAnsi="Times New Roman" w:cs="Times New Roman"/>
          <w:color w:val="000000"/>
          <w:sz w:val="24"/>
          <w:szCs w:val="24"/>
          <w:shd w:val="clear" w:color="auto" w:fill="FDFDFD"/>
        </w:rPr>
        <w:t xml:space="preserve">To investigate the effect of mycorrhizal diversity in the diversification dynamics we </w:t>
      </w:r>
      <w:r w:rsidR="0025401D">
        <w:rPr>
          <w:rFonts w:ascii="Times New Roman" w:eastAsia="Times New Roman" w:hAnsi="Times New Roman" w:cs="Times New Roman"/>
          <w:sz w:val="24"/>
          <w:szCs w:val="24"/>
          <w:shd w:val="clear" w:color="auto" w:fill="FDFDFD"/>
        </w:rPr>
        <w:t xml:space="preserve">estimated the </w:t>
      </w:r>
      <w:r w:rsidR="0025401D">
        <w:rPr>
          <w:rFonts w:ascii="Times New Roman" w:eastAsia="Times New Roman" w:hAnsi="Times New Roman" w:cs="Times New Roman"/>
          <w:sz w:val="24"/>
          <w:szCs w:val="24"/>
        </w:rPr>
        <w:t>“Mycorrhizal diversity index”, which is calculated by estimating the</w:t>
      </w:r>
      <w:r w:rsidR="0025401D">
        <w:rPr>
          <w:rFonts w:ascii="Times New Roman" w:eastAsia="Times New Roman" w:hAnsi="Times New Roman" w:cs="Times New Roman"/>
          <w:color w:val="000000"/>
          <w:sz w:val="24"/>
          <w:szCs w:val="24"/>
          <w:shd w:val="clear" w:color="auto" w:fill="FDFDFD"/>
        </w:rPr>
        <w:t xml:space="preserve"> heterogeneity of the mycorrhizal </w:t>
      </w:r>
      <w:r w:rsidR="0025401D">
        <w:rPr>
          <w:rFonts w:ascii="Times New Roman" w:eastAsia="Times New Roman" w:hAnsi="Times New Roman" w:cs="Times New Roman"/>
          <w:color w:val="000000"/>
          <w:sz w:val="24"/>
          <w:szCs w:val="24"/>
        </w:rPr>
        <w:t xml:space="preserve">states </w:t>
      </w:r>
      <w:r w:rsidR="0025401D">
        <w:rPr>
          <w:rFonts w:ascii="Times New Roman" w:eastAsia="Times New Roman" w:hAnsi="Times New Roman" w:cs="Times New Roman"/>
          <w:color w:val="000000"/>
          <w:sz w:val="24"/>
          <w:szCs w:val="24"/>
          <w:shd w:val="clear" w:color="auto" w:fill="FDFDFD"/>
        </w:rPr>
        <w:t xml:space="preserve">in each family </w:t>
      </w:r>
      <w:r w:rsidR="0025401D">
        <w:rPr>
          <w:rFonts w:ascii="Times New Roman" w:eastAsia="Times New Roman" w:hAnsi="Times New Roman" w:cs="Times New Roman"/>
          <w:color w:val="000000"/>
          <w:sz w:val="24"/>
          <w:szCs w:val="24"/>
        </w:rPr>
        <w:t xml:space="preserve">using the </w:t>
      </w:r>
      <w:proofErr w:type="spellStart"/>
      <w:r w:rsidR="0025401D">
        <w:rPr>
          <w:rFonts w:ascii="Times New Roman" w:eastAsia="Times New Roman" w:hAnsi="Times New Roman" w:cs="Times New Roman"/>
          <w:sz w:val="24"/>
          <w:szCs w:val="24"/>
        </w:rPr>
        <w:t>s</w:t>
      </w:r>
      <w:r w:rsidR="0025401D">
        <w:rPr>
          <w:rFonts w:ascii="Times New Roman" w:eastAsia="Times New Roman" w:hAnsi="Times New Roman" w:cs="Times New Roman"/>
          <w:color w:val="000000"/>
          <w:sz w:val="24"/>
          <w:szCs w:val="24"/>
        </w:rPr>
        <w:t>hannon</w:t>
      </w:r>
      <w:proofErr w:type="spellEnd"/>
      <w:r w:rsidR="0025401D">
        <w:rPr>
          <w:rFonts w:ascii="Times New Roman" w:eastAsia="Times New Roman" w:hAnsi="Times New Roman" w:cs="Times New Roman"/>
          <w:color w:val="000000"/>
          <w:sz w:val="24"/>
          <w:szCs w:val="24"/>
        </w:rPr>
        <w:t xml:space="preserve"> diversity index. </w:t>
      </w:r>
    </w:p>
    <w:p w14:paraId="7584151A" w14:textId="77777777" w:rsidR="00CD04D6" w:rsidRDefault="00CD04D6">
      <w:pPr>
        <w:pBdr>
          <w:top w:val="nil"/>
          <w:left w:val="nil"/>
          <w:bottom w:val="nil"/>
          <w:right w:val="nil"/>
          <w:between w:val="nil"/>
        </w:pBdr>
        <w:spacing w:after="0" w:line="360" w:lineRule="auto"/>
        <w:jc w:val="both"/>
        <w:rPr>
          <w:ins w:id="63" w:author="Tiago" w:date="2019-10-30T09:33:00Z"/>
          <w:rFonts w:ascii="Times New Roman" w:eastAsia="Times New Roman" w:hAnsi="Times New Roman" w:cs="Times New Roman"/>
          <w:i/>
          <w:color w:val="000000"/>
          <w:sz w:val="24"/>
          <w:szCs w:val="24"/>
        </w:rPr>
      </w:pPr>
    </w:p>
    <w:p w14:paraId="4DB4F5A5"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Diversification rates</w:t>
      </w:r>
    </w:p>
    <w:p w14:paraId="32409934" w14:textId="1304B97D" w:rsidR="00C110F3" w:rsidRDefault="00C84F86" w:rsidP="00C84F8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C84F86">
        <w:rPr>
          <w:rFonts w:ascii="Times New Roman" w:eastAsia="Times New Roman" w:hAnsi="Times New Roman" w:cs="Times New Roman"/>
          <w:color w:val="000000"/>
          <w:sz w:val="24"/>
          <w:szCs w:val="24"/>
        </w:rPr>
        <w:t xml:space="preserve">First, to explore the underlying diversification model behind plant seed diversification, we assessed the correlation between age and richness among seed plant families. Thus, following Sanchez-Reyes </w:t>
      </w:r>
      <w:r w:rsidRPr="00D958BB">
        <w:rPr>
          <w:rFonts w:ascii="Times New Roman" w:eastAsia="Times New Roman" w:hAnsi="Times New Roman" w:cs="Times New Roman"/>
          <w:i/>
          <w:color w:val="000000"/>
          <w:sz w:val="24"/>
          <w:szCs w:val="24"/>
        </w:rPr>
        <w:t>et al</w:t>
      </w:r>
      <w:r w:rsidR="00D958BB">
        <w:rPr>
          <w:rFonts w:ascii="Times New Roman" w:eastAsia="Times New Roman" w:hAnsi="Times New Roman" w:cs="Times New Roman"/>
          <w:color w:val="000000"/>
          <w:sz w:val="24"/>
          <w:szCs w:val="24"/>
        </w:rPr>
        <w:t>.,</w:t>
      </w:r>
      <w:r w:rsidRPr="00C84F86">
        <w:rPr>
          <w:rFonts w:ascii="Times New Roman" w:eastAsia="Times New Roman" w:hAnsi="Times New Roman" w:cs="Times New Roman"/>
          <w:color w:val="000000"/>
          <w:sz w:val="24"/>
          <w:szCs w:val="24"/>
        </w:rPr>
        <w:t xml:space="preserve"> (2017), we evaluated the correlation between stem age and richness, including all seed plant families available (i.e. without removing families lacking information on mycorrhizal states) and correcting for phylogenetic structure and not. Stem group ages of the families were obtained from the </w:t>
      </w:r>
      <w:r w:rsidRPr="00C84F86">
        <w:rPr>
          <w:rFonts w:ascii="Times New Roman" w:eastAsia="Times New Roman" w:hAnsi="Times New Roman" w:cs="Times New Roman"/>
          <w:color w:val="000000"/>
          <w:sz w:val="24"/>
          <w:szCs w:val="24"/>
        </w:rPr>
        <w:lastRenderedPageBreak/>
        <w:t xml:space="preserve">dated molecular phylogeny of seed plants of </w:t>
      </w:r>
      <w:proofErr w:type="spellStart"/>
      <w:r w:rsidRPr="00C84F86">
        <w:rPr>
          <w:rFonts w:ascii="Times New Roman" w:eastAsia="Times New Roman" w:hAnsi="Times New Roman" w:cs="Times New Roman"/>
          <w:color w:val="000000"/>
          <w:sz w:val="24"/>
          <w:szCs w:val="24"/>
        </w:rPr>
        <w:t>Zanne</w:t>
      </w:r>
      <w:proofErr w:type="spellEnd"/>
      <w:r w:rsidRPr="00C84F86">
        <w:rPr>
          <w:rFonts w:ascii="Times New Roman" w:eastAsia="Times New Roman" w:hAnsi="Times New Roman" w:cs="Times New Roman"/>
          <w:color w:val="000000"/>
          <w:sz w:val="24"/>
          <w:szCs w:val="24"/>
        </w:rPr>
        <w:t xml:space="preserve"> </w:t>
      </w:r>
      <w:r w:rsidRPr="00D958BB">
        <w:rPr>
          <w:rFonts w:ascii="Times New Roman" w:eastAsia="Times New Roman" w:hAnsi="Times New Roman" w:cs="Times New Roman"/>
          <w:i/>
          <w:color w:val="000000"/>
          <w:sz w:val="24"/>
          <w:szCs w:val="24"/>
        </w:rPr>
        <w:t>et al</w:t>
      </w:r>
      <w:r w:rsidRPr="00C84F86">
        <w:rPr>
          <w:rFonts w:ascii="Times New Roman" w:eastAsia="Times New Roman" w:hAnsi="Times New Roman" w:cs="Times New Roman"/>
          <w:color w:val="000000"/>
          <w:sz w:val="24"/>
          <w:szCs w:val="24"/>
        </w:rPr>
        <w:t>., (2014) and the number of species of each family was obtained from The Plant List (theplantlist.org). No correlation was found between stem group age and richness</w:t>
      </w:r>
      <w:r>
        <w:rPr>
          <w:rFonts w:ascii="Times New Roman" w:eastAsia="Times New Roman" w:hAnsi="Times New Roman" w:cs="Times New Roman"/>
          <w:color w:val="000000"/>
          <w:sz w:val="24"/>
          <w:szCs w:val="24"/>
        </w:rPr>
        <w:t xml:space="preserve">, </w:t>
      </w:r>
      <w:ins w:id="64" w:author="Tiago" w:date="2019-10-30T09:30:00Z">
        <w:r w:rsidR="00CD04D6">
          <w:rPr>
            <w:rFonts w:ascii="Times New Roman" w:eastAsia="Times New Roman" w:hAnsi="Times New Roman" w:cs="Times New Roman"/>
            <w:color w:val="000000"/>
            <w:sz w:val="24"/>
            <w:szCs w:val="24"/>
          </w:rPr>
          <w:t xml:space="preserve">either </w:t>
        </w:r>
      </w:ins>
      <w:r>
        <w:rPr>
          <w:rFonts w:ascii="Times New Roman" w:eastAsia="Times New Roman" w:hAnsi="Times New Roman" w:cs="Times New Roman"/>
          <w:color w:val="000000"/>
          <w:sz w:val="24"/>
          <w:szCs w:val="24"/>
        </w:rPr>
        <w:t xml:space="preserve">considering </w:t>
      </w:r>
      <w:del w:id="65" w:author="Tiago" w:date="2019-10-30T09:30:00Z">
        <w:r w:rsidDel="00CD04D6">
          <w:rPr>
            <w:rFonts w:ascii="Times New Roman" w:eastAsia="Times New Roman" w:hAnsi="Times New Roman" w:cs="Times New Roman"/>
            <w:color w:val="000000"/>
            <w:sz w:val="24"/>
            <w:szCs w:val="24"/>
          </w:rPr>
          <w:delText xml:space="preserve">and </w:delText>
        </w:r>
      </w:del>
      <w:ins w:id="66" w:author="Tiago" w:date="2019-10-30T09:30:00Z">
        <w:r w:rsidR="00CD04D6">
          <w:rPr>
            <w:rFonts w:ascii="Times New Roman" w:eastAsia="Times New Roman" w:hAnsi="Times New Roman" w:cs="Times New Roman"/>
            <w:color w:val="000000"/>
            <w:sz w:val="24"/>
            <w:szCs w:val="24"/>
          </w:rPr>
          <w:t xml:space="preserve">or not </w:t>
        </w:r>
      </w:ins>
      <w:del w:id="67" w:author="Tiago" w:date="2019-10-30T09:30:00Z">
        <w:r w:rsidDel="00CD04D6">
          <w:rPr>
            <w:rFonts w:ascii="Times New Roman" w:eastAsia="Times New Roman" w:hAnsi="Times New Roman" w:cs="Times New Roman"/>
            <w:color w:val="000000"/>
            <w:sz w:val="24"/>
            <w:szCs w:val="24"/>
          </w:rPr>
          <w:delText>wit</w:delText>
        </w:r>
        <w:r w:rsidR="000972F0" w:rsidDel="00CD04D6">
          <w:rPr>
            <w:rFonts w:ascii="Times New Roman" w:eastAsia="Times New Roman" w:hAnsi="Times New Roman" w:cs="Times New Roman"/>
            <w:color w:val="000000"/>
            <w:sz w:val="24"/>
            <w:szCs w:val="24"/>
          </w:rPr>
          <w:delText>h</w:delText>
        </w:r>
        <w:r w:rsidDel="00CD04D6">
          <w:rPr>
            <w:rFonts w:ascii="Times New Roman" w:eastAsia="Times New Roman" w:hAnsi="Times New Roman" w:cs="Times New Roman"/>
            <w:color w:val="000000"/>
            <w:sz w:val="24"/>
            <w:szCs w:val="24"/>
          </w:rPr>
          <w:delText>ou</w:delText>
        </w:r>
        <w:r w:rsidR="000972F0" w:rsidDel="00CD04D6">
          <w:rPr>
            <w:rFonts w:ascii="Times New Roman" w:eastAsia="Times New Roman" w:hAnsi="Times New Roman" w:cs="Times New Roman"/>
            <w:color w:val="000000"/>
            <w:sz w:val="24"/>
            <w:szCs w:val="24"/>
          </w:rPr>
          <w:delText>t</w:delText>
        </w:r>
        <w:r w:rsidDel="00CD04D6">
          <w:rPr>
            <w:rFonts w:ascii="Times New Roman" w:eastAsia="Times New Roman" w:hAnsi="Times New Roman" w:cs="Times New Roman"/>
            <w:color w:val="000000"/>
            <w:sz w:val="24"/>
            <w:szCs w:val="24"/>
          </w:rPr>
          <w:delText xml:space="preserve"> considering </w:delText>
        </w:r>
      </w:del>
      <w:r>
        <w:rPr>
          <w:rFonts w:ascii="Times New Roman" w:eastAsia="Times New Roman" w:hAnsi="Times New Roman" w:cs="Times New Roman"/>
          <w:color w:val="000000"/>
          <w:sz w:val="24"/>
          <w:szCs w:val="24"/>
        </w:rPr>
        <w:t>phylogenetic</w:t>
      </w:r>
      <w:r w:rsidR="00276C4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structure</w:t>
      </w:r>
      <w:r w:rsidRPr="00C84F86">
        <w:rPr>
          <w:rFonts w:ascii="Times New Roman" w:eastAsia="Times New Roman" w:hAnsi="Times New Roman" w:cs="Times New Roman"/>
          <w:color w:val="000000"/>
          <w:sz w:val="24"/>
          <w:szCs w:val="24"/>
        </w:rPr>
        <w:t xml:space="preserve"> (</w:t>
      </w:r>
      <w:r w:rsidRPr="009B4327">
        <w:rPr>
          <w:rFonts w:ascii="Times New Roman" w:eastAsia="Times New Roman" w:hAnsi="Times New Roman" w:cs="Times New Roman"/>
          <w:color w:val="000000"/>
          <w:sz w:val="24"/>
          <w:szCs w:val="24"/>
        </w:rPr>
        <w:t>R</w:t>
      </w:r>
      <w:r w:rsidRPr="009B4327">
        <w:rPr>
          <w:rFonts w:ascii="Times New Roman" w:eastAsia="Times New Roman" w:hAnsi="Times New Roman" w:cs="Times New Roman"/>
          <w:color w:val="000000"/>
          <w:sz w:val="24"/>
          <w:szCs w:val="24"/>
          <w:vertAlign w:val="superscript"/>
        </w:rPr>
        <w:t>2</w:t>
      </w:r>
      <w:r w:rsidRPr="009B4327">
        <w:rPr>
          <w:rFonts w:ascii="Times New Roman" w:eastAsia="Times New Roman" w:hAnsi="Times New Roman" w:cs="Times New Roman"/>
          <w:color w:val="000000"/>
          <w:sz w:val="24"/>
          <w:szCs w:val="24"/>
        </w:rPr>
        <w:t>=0.00</w:t>
      </w:r>
      <w:r w:rsidR="00474FEB" w:rsidRPr="009B4327">
        <w:rPr>
          <w:rFonts w:ascii="Times New Roman" w:eastAsia="Times New Roman" w:hAnsi="Times New Roman" w:cs="Times New Roman"/>
          <w:color w:val="000000"/>
          <w:sz w:val="24"/>
          <w:szCs w:val="24"/>
        </w:rPr>
        <w:t>9</w:t>
      </w:r>
      <w:r w:rsidRPr="009B4327">
        <w:rPr>
          <w:rFonts w:ascii="Times New Roman" w:eastAsia="Times New Roman" w:hAnsi="Times New Roman" w:cs="Times New Roman"/>
          <w:color w:val="000000"/>
          <w:sz w:val="24"/>
          <w:szCs w:val="24"/>
        </w:rPr>
        <w:t>; R</w:t>
      </w:r>
      <w:r w:rsidRPr="009B4327">
        <w:rPr>
          <w:rFonts w:ascii="Times New Roman" w:eastAsia="Times New Roman" w:hAnsi="Times New Roman" w:cs="Times New Roman"/>
          <w:color w:val="000000"/>
          <w:sz w:val="24"/>
          <w:szCs w:val="24"/>
          <w:vertAlign w:val="superscript"/>
        </w:rPr>
        <w:t>2</w:t>
      </w:r>
      <w:r w:rsidRPr="009B4327">
        <w:rPr>
          <w:rFonts w:ascii="Times New Roman" w:eastAsia="Times New Roman" w:hAnsi="Times New Roman" w:cs="Times New Roman"/>
          <w:color w:val="000000"/>
          <w:sz w:val="24"/>
          <w:szCs w:val="24"/>
        </w:rPr>
        <w:t>=0.00</w:t>
      </w:r>
      <w:r w:rsidR="00304F7B" w:rsidRPr="009B4327">
        <w:rPr>
          <w:rFonts w:ascii="Times New Roman" w:eastAsia="Times New Roman" w:hAnsi="Times New Roman" w:cs="Times New Roman"/>
          <w:color w:val="000000"/>
          <w:sz w:val="24"/>
          <w:szCs w:val="24"/>
        </w:rPr>
        <w:t>7</w:t>
      </w:r>
      <w:r w:rsidRPr="00C84F86">
        <w:rPr>
          <w:rFonts w:ascii="Times New Roman" w:eastAsia="Times New Roman" w:hAnsi="Times New Roman" w:cs="Times New Roman"/>
          <w:color w:val="000000"/>
          <w:sz w:val="24"/>
          <w:szCs w:val="24"/>
        </w:rPr>
        <w:t xml:space="preserve">, respectively; </w:t>
      </w:r>
      <w:r w:rsidR="007956B2">
        <w:rPr>
          <w:rFonts w:ascii="Times New Roman" w:eastAsia="Times New Roman" w:hAnsi="Times New Roman" w:cs="Times New Roman"/>
          <w:color w:val="000000"/>
          <w:sz w:val="24"/>
          <w:szCs w:val="24"/>
        </w:rPr>
        <w:t>Fig.1</w:t>
      </w:r>
      <w:r w:rsidRPr="00C84F86">
        <w:rPr>
          <w:rFonts w:ascii="Times New Roman" w:eastAsia="Times New Roman" w:hAnsi="Times New Roman" w:cs="Times New Roman"/>
          <w:color w:val="000000"/>
          <w:sz w:val="24"/>
          <w:szCs w:val="24"/>
        </w:rPr>
        <w:t xml:space="preserve">), suggesting that diversification rates </w:t>
      </w:r>
      <w:ins w:id="68" w:author="Tiago" w:date="2019-10-30T09:31:00Z">
        <w:r w:rsidR="00CD04D6">
          <w:rPr>
            <w:rFonts w:ascii="Times New Roman" w:eastAsia="Times New Roman" w:hAnsi="Times New Roman" w:cs="Times New Roman"/>
            <w:color w:val="000000"/>
            <w:sz w:val="24"/>
            <w:szCs w:val="24"/>
          </w:rPr>
          <w:t xml:space="preserve">significantly </w:t>
        </w:r>
      </w:ins>
      <w:r w:rsidRPr="00C84F86">
        <w:rPr>
          <w:rFonts w:ascii="Times New Roman" w:eastAsia="Times New Roman" w:hAnsi="Times New Roman" w:cs="Times New Roman"/>
          <w:color w:val="000000"/>
          <w:sz w:val="24"/>
          <w:szCs w:val="24"/>
        </w:rPr>
        <w:t xml:space="preserve">vary among clades (Sanchez-Reyes </w:t>
      </w:r>
      <w:r w:rsidRPr="00D958BB">
        <w:rPr>
          <w:rFonts w:ascii="Times New Roman" w:eastAsia="Times New Roman" w:hAnsi="Times New Roman" w:cs="Times New Roman"/>
          <w:i/>
          <w:color w:val="000000"/>
          <w:sz w:val="24"/>
          <w:szCs w:val="24"/>
        </w:rPr>
        <w:t>et al</w:t>
      </w:r>
      <w:r w:rsidRPr="00C84F86">
        <w:rPr>
          <w:rFonts w:ascii="Times New Roman" w:eastAsia="Times New Roman" w:hAnsi="Times New Roman" w:cs="Times New Roman"/>
          <w:color w:val="000000"/>
          <w:sz w:val="24"/>
          <w:szCs w:val="24"/>
        </w:rPr>
        <w:t>., 2017)</w:t>
      </w:r>
      <w:ins w:id="69" w:author="Tiago" w:date="2019-10-30T09:31:00Z">
        <w:r w:rsidR="00CD04D6">
          <w:rPr>
            <w:rFonts w:ascii="Times New Roman" w:eastAsia="Times New Roman" w:hAnsi="Times New Roman" w:cs="Times New Roman"/>
            <w:color w:val="000000"/>
            <w:sz w:val="24"/>
            <w:szCs w:val="24"/>
          </w:rPr>
          <w:t xml:space="preserve"> and justifying further investigation</w:t>
        </w:r>
      </w:ins>
      <w:r w:rsidRPr="00C84F86">
        <w:rPr>
          <w:rFonts w:ascii="Times New Roman" w:eastAsia="Times New Roman" w:hAnsi="Times New Roman" w:cs="Times New Roman"/>
          <w:color w:val="000000"/>
          <w:sz w:val="24"/>
          <w:szCs w:val="24"/>
        </w:rPr>
        <w:t xml:space="preserve">. </w:t>
      </w:r>
      <w:del w:id="70" w:author="Tiago" w:date="2019-10-30T09:32:00Z">
        <w:r w:rsidRPr="00C84F86" w:rsidDel="00CD04D6">
          <w:rPr>
            <w:rFonts w:ascii="Times New Roman" w:eastAsia="Times New Roman" w:hAnsi="Times New Roman" w:cs="Times New Roman"/>
            <w:color w:val="000000"/>
            <w:sz w:val="24"/>
            <w:szCs w:val="24"/>
          </w:rPr>
          <w:delText xml:space="preserve">Given that diversification rates varied among seed plant families, we continue with the further analyses. </w:delText>
        </w:r>
      </w:del>
      <w:r w:rsidRPr="00C84F86">
        <w:rPr>
          <w:rFonts w:ascii="Times New Roman" w:eastAsia="Times New Roman" w:hAnsi="Times New Roman" w:cs="Times New Roman"/>
          <w:color w:val="000000"/>
          <w:sz w:val="24"/>
          <w:szCs w:val="24"/>
        </w:rPr>
        <w:t xml:space="preserve">Diversification rates for each seed plant family were estimated using the method-of-moments from </w:t>
      </w:r>
      <w:proofErr w:type="spellStart"/>
      <w:r w:rsidRPr="00C84F86">
        <w:rPr>
          <w:rFonts w:ascii="Times New Roman" w:eastAsia="Times New Roman" w:hAnsi="Times New Roman" w:cs="Times New Roman"/>
          <w:color w:val="000000"/>
          <w:sz w:val="24"/>
          <w:szCs w:val="24"/>
        </w:rPr>
        <w:t>Magallón</w:t>
      </w:r>
      <w:proofErr w:type="spellEnd"/>
      <w:r w:rsidRPr="00C84F86">
        <w:rPr>
          <w:rFonts w:ascii="Times New Roman" w:eastAsia="Times New Roman" w:hAnsi="Times New Roman" w:cs="Times New Roman"/>
          <w:color w:val="000000"/>
          <w:sz w:val="24"/>
          <w:szCs w:val="24"/>
        </w:rPr>
        <w:t xml:space="preserve"> &amp; Sanderson (2001)</w:t>
      </w:r>
      <w:r w:rsidR="00721223">
        <w:rPr>
          <w:rFonts w:ascii="Times New Roman" w:eastAsia="Times New Roman" w:hAnsi="Times New Roman" w:cs="Times New Roman"/>
          <w:color w:val="000000"/>
          <w:sz w:val="24"/>
          <w:szCs w:val="24"/>
        </w:rPr>
        <w:t xml:space="preserve"> </w:t>
      </w:r>
      <w:r w:rsidR="00276C4D">
        <w:rPr>
          <w:rFonts w:ascii="Times New Roman" w:eastAsia="Times New Roman" w:hAnsi="Times New Roman" w:cs="Times New Roman"/>
          <w:color w:val="000000"/>
          <w:sz w:val="24"/>
          <w:szCs w:val="24"/>
        </w:rPr>
        <w:t>and</w:t>
      </w:r>
      <w:r w:rsidR="00721223">
        <w:rPr>
          <w:rFonts w:ascii="Times New Roman" w:eastAsia="Times New Roman" w:hAnsi="Times New Roman" w:cs="Times New Roman"/>
          <w:color w:val="000000"/>
          <w:sz w:val="24"/>
          <w:szCs w:val="24"/>
        </w:rPr>
        <w:t xml:space="preserve"> stem group ages</w:t>
      </w:r>
      <w:r w:rsidRPr="00C84F86">
        <w:rPr>
          <w:rFonts w:ascii="Times New Roman" w:eastAsia="Times New Roman" w:hAnsi="Times New Roman" w:cs="Times New Roman"/>
          <w:color w:val="000000"/>
          <w:sz w:val="24"/>
          <w:szCs w:val="24"/>
        </w:rPr>
        <w:t xml:space="preserve">. Because the relative contribution of extinction is </w:t>
      </w:r>
      <w:r w:rsidR="002D58BC" w:rsidRPr="00C84F86">
        <w:rPr>
          <w:rFonts w:ascii="Times New Roman" w:eastAsia="Times New Roman" w:hAnsi="Times New Roman" w:cs="Times New Roman"/>
          <w:color w:val="000000"/>
          <w:sz w:val="24"/>
          <w:szCs w:val="24"/>
        </w:rPr>
        <w:t>unknown,</w:t>
      </w:r>
      <w:r w:rsidRPr="00C84F86">
        <w:rPr>
          <w:rFonts w:ascii="Times New Roman" w:eastAsia="Times New Roman" w:hAnsi="Times New Roman" w:cs="Times New Roman"/>
          <w:color w:val="000000"/>
          <w:sz w:val="24"/>
          <w:szCs w:val="24"/>
        </w:rPr>
        <w:t xml:space="preserve"> we used </w:t>
      </w:r>
      <w:r w:rsidR="009B4327">
        <w:rPr>
          <w:rFonts w:ascii="Times New Roman" w:eastAsia="Times New Roman" w:hAnsi="Times New Roman" w:cs="Times New Roman"/>
          <w:color w:val="000000"/>
          <w:sz w:val="24"/>
          <w:szCs w:val="24"/>
        </w:rPr>
        <w:t xml:space="preserve">two </w:t>
      </w:r>
      <w:r w:rsidRPr="00C84F86">
        <w:rPr>
          <w:rFonts w:ascii="Times New Roman" w:eastAsia="Times New Roman" w:hAnsi="Times New Roman" w:cs="Times New Roman"/>
          <w:color w:val="000000"/>
          <w:sz w:val="24"/>
          <w:szCs w:val="24"/>
        </w:rPr>
        <w:t>distinct scenarios to characterize the relative extinction rates (ε), one with no extinction, ε = 0.0</w:t>
      </w:r>
      <w:r w:rsidR="002D58BC">
        <w:rPr>
          <w:rFonts w:ascii="Times New Roman" w:eastAsia="Times New Roman" w:hAnsi="Times New Roman" w:cs="Times New Roman"/>
          <w:color w:val="000000"/>
          <w:sz w:val="24"/>
          <w:szCs w:val="24"/>
        </w:rPr>
        <w:t xml:space="preserve"> </w:t>
      </w:r>
      <w:r w:rsidRPr="00C84F86">
        <w:rPr>
          <w:rFonts w:ascii="Times New Roman" w:eastAsia="Times New Roman" w:hAnsi="Times New Roman" w:cs="Times New Roman"/>
          <w:color w:val="000000"/>
          <w:sz w:val="24"/>
          <w:szCs w:val="24"/>
        </w:rPr>
        <w:t xml:space="preserve">and another with high extinction, ε = 0.9. We are aware of more sophisticated and direct methods (e.g. BAMM; </w:t>
      </w:r>
      <w:proofErr w:type="spellStart"/>
      <w:r w:rsidRPr="00C84F86">
        <w:rPr>
          <w:rFonts w:ascii="Times New Roman" w:eastAsia="Times New Roman" w:hAnsi="Times New Roman" w:cs="Times New Roman"/>
          <w:color w:val="000000"/>
          <w:sz w:val="24"/>
          <w:szCs w:val="24"/>
        </w:rPr>
        <w:t>Rabosky</w:t>
      </w:r>
      <w:proofErr w:type="spellEnd"/>
      <w:r w:rsidRPr="00C84F86">
        <w:rPr>
          <w:rFonts w:ascii="Times New Roman" w:eastAsia="Times New Roman" w:hAnsi="Times New Roman" w:cs="Times New Roman"/>
          <w:color w:val="000000"/>
          <w:sz w:val="24"/>
          <w:szCs w:val="24"/>
        </w:rPr>
        <w:t>, 2014) to investigate the association between trait states and diversification dynamics, but the plant phylogeny is massively under-sampled at the species level, and we clearly do not have mycorrhizal information for most species. Therefore, we decided to use simpler and less data hungry methods, and to discuss our results in the light of the methods limitations.</w:t>
      </w:r>
    </w:p>
    <w:p w14:paraId="134987B7" w14:textId="77777777" w:rsidR="00CD04D6" w:rsidRDefault="00CD04D6">
      <w:pPr>
        <w:pBdr>
          <w:top w:val="nil"/>
          <w:left w:val="nil"/>
          <w:bottom w:val="nil"/>
          <w:right w:val="nil"/>
          <w:between w:val="nil"/>
        </w:pBdr>
        <w:spacing w:after="0" w:line="360" w:lineRule="auto"/>
        <w:jc w:val="both"/>
        <w:rPr>
          <w:ins w:id="71" w:author="Tiago" w:date="2019-10-30T09:33:00Z"/>
          <w:rFonts w:ascii="Times New Roman" w:eastAsia="Times New Roman" w:hAnsi="Times New Roman" w:cs="Times New Roman"/>
          <w:i/>
          <w:color w:val="000000"/>
          <w:sz w:val="24"/>
          <w:szCs w:val="24"/>
        </w:rPr>
      </w:pPr>
    </w:p>
    <w:p w14:paraId="734226B2"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Phylogenetic signal</w:t>
      </w:r>
    </w:p>
    <w:p w14:paraId="4BD36D74" w14:textId="77777777" w:rsidR="00635AC5" w:rsidRDefault="0025401D">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seed plant phylogeny (</w:t>
      </w:r>
      <w:proofErr w:type="spellStart"/>
      <w:r>
        <w:rPr>
          <w:rFonts w:ascii="Times New Roman" w:eastAsia="Times New Roman" w:hAnsi="Times New Roman" w:cs="Times New Roman"/>
          <w:color w:val="000000"/>
          <w:sz w:val="24"/>
          <w:szCs w:val="24"/>
        </w:rPr>
        <w:t>Zanne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2014) was pruned to obtain a family level phylogeny, with one species per family as tips. From this pruned phylogeny we calculated the phylogenetic signal of mycorrhizal traits and diversification rates. For the continuous variables - mycorrhizal diversity index and diversification rates - we calculated phylogenetic signal using </w:t>
      </w:r>
      <w:proofErr w:type="spellStart"/>
      <w:r>
        <w:rPr>
          <w:rFonts w:ascii="Times New Roman" w:eastAsia="Times New Roman" w:hAnsi="Times New Roman" w:cs="Times New Roman"/>
          <w:color w:val="000000"/>
          <w:sz w:val="24"/>
          <w:szCs w:val="24"/>
        </w:rPr>
        <w:t>Pagel’s</w:t>
      </w:r>
      <w:proofErr w:type="spellEnd"/>
      <w:r>
        <w:rPr>
          <w:rFonts w:ascii="Times New Roman" w:eastAsia="Times New Roman" w:hAnsi="Times New Roman" w:cs="Times New Roman"/>
          <w:color w:val="000000"/>
          <w:sz w:val="24"/>
          <w:szCs w:val="24"/>
        </w:rPr>
        <w:t xml:space="preserve"> Lambda (</w:t>
      </w:r>
      <w:proofErr w:type="spellStart"/>
      <w:r>
        <w:rPr>
          <w:rFonts w:ascii="Times New Roman" w:eastAsia="Times New Roman" w:hAnsi="Times New Roman" w:cs="Times New Roman"/>
          <w:color w:val="000000"/>
          <w:sz w:val="24"/>
          <w:szCs w:val="24"/>
        </w:rPr>
        <w:t>Pagel</w:t>
      </w:r>
      <w:proofErr w:type="spellEnd"/>
      <w:r>
        <w:rPr>
          <w:rFonts w:ascii="Times New Roman" w:eastAsia="Times New Roman" w:hAnsi="Times New Roman" w:cs="Times New Roman"/>
          <w:color w:val="000000"/>
          <w:sz w:val="24"/>
          <w:szCs w:val="24"/>
        </w:rPr>
        <w:t xml:space="preserve">, 1999) using the function </w:t>
      </w:r>
      <w:proofErr w:type="spellStart"/>
      <w:r>
        <w:rPr>
          <w:rFonts w:ascii="Times New Roman" w:eastAsia="Times New Roman" w:hAnsi="Times New Roman" w:cs="Times New Roman"/>
          <w:color w:val="000000"/>
          <w:sz w:val="24"/>
          <w:szCs w:val="24"/>
        </w:rPr>
        <w:t>phylosig</w:t>
      </w:r>
      <w:proofErr w:type="spellEnd"/>
      <w:r>
        <w:rPr>
          <w:rFonts w:ascii="Times New Roman" w:eastAsia="Times New Roman" w:hAnsi="Times New Roman" w:cs="Times New Roman"/>
          <w:color w:val="000000"/>
          <w:sz w:val="24"/>
          <w:szCs w:val="24"/>
        </w:rPr>
        <w:t xml:space="preserve"> in the package </w:t>
      </w:r>
      <w:proofErr w:type="spellStart"/>
      <w:r>
        <w:rPr>
          <w:rFonts w:ascii="Times New Roman" w:eastAsia="Times New Roman" w:hAnsi="Times New Roman" w:cs="Times New Roman"/>
          <w:color w:val="000000"/>
          <w:sz w:val="24"/>
          <w:szCs w:val="24"/>
        </w:rPr>
        <w:t>phytools</w:t>
      </w:r>
      <w:proofErr w:type="spellEnd"/>
      <w:r>
        <w:rPr>
          <w:rFonts w:ascii="Times New Roman" w:eastAsia="Times New Roman" w:hAnsi="Times New Roman" w:cs="Times New Roman"/>
          <w:color w:val="000000"/>
          <w:sz w:val="24"/>
          <w:szCs w:val="24"/>
        </w:rPr>
        <w:t xml:space="preserve"> in R (Revell, 2012). For the categorical variable, mycorrhizal state, we estimated the phylogenetic signal using the D parameter (Fritz &amp; Purvis, 2010) with the function </w:t>
      </w:r>
      <w:proofErr w:type="spellStart"/>
      <w:r>
        <w:rPr>
          <w:rFonts w:ascii="Times New Roman" w:eastAsia="Times New Roman" w:hAnsi="Times New Roman" w:cs="Times New Roman"/>
          <w:color w:val="000000"/>
          <w:sz w:val="24"/>
          <w:szCs w:val="24"/>
        </w:rPr>
        <w:t>phylo.d</w:t>
      </w:r>
      <w:proofErr w:type="spellEnd"/>
      <w:r>
        <w:rPr>
          <w:rFonts w:ascii="Times New Roman" w:eastAsia="Times New Roman" w:hAnsi="Times New Roman" w:cs="Times New Roman"/>
          <w:color w:val="000000"/>
          <w:sz w:val="24"/>
          <w:szCs w:val="24"/>
        </w:rPr>
        <w:t xml:space="preserve"> in caper package in R (Orme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2013).</w:t>
      </w:r>
    </w:p>
    <w:p w14:paraId="253775FA" w14:textId="77777777" w:rsidR="00CD04D6" w:rsidRDefault="00CD04D6">
      <w:pPr>
        <w:pBdr>
          <w:top w:val="nil"/>
          <w:left w:val="nil"/>
          <w:bottom w:val="nil"/>
          <w:right w:val="nil"/>
          <w:between w:val="nil"/>
        </w:pBdr>
        <w:spacing w:after="0" w:line="360" w:lineRule="auto"/>
        <w:jc w:val="both"/>
        <w:rPr>
          <w:ins w:id="72" w:author="Tiago" w:date="2019-10-30T09:33:00Z"/>
          <w:rFonts w:ascii="Times New Roman" w:eastAsia="Times New Roman" w:hAnsi="Times New Roman" w:cs="Times New Roman"/>
          <w:i/>
          <w:color w:val="000000"/>
          <w:sz w:val="24"/>
          <w:szCs w:val="24"/>
        </w:rPr>
      </w:pPr>
    </w:p>
    <w:p w14:paraId="091ADF79"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Statistical analysis</w:t>
      </w:r>
    </w:p>
    <w:p w14:paraId="70D62987" w14:textId="77777777" w:rsidR="00CD04D6" w:rsidRDefault="0025401D" w:rsidP="004A4708">
      <w:pPr>
        <w:pBdr>
          <w:top w:val="nil"/>
          <w:left w:val="nil"/>
          <w:bottom w:val="nil"/>
          <w:right w:val="nil"/>
          <w:between w:val="nil"/>
        </w:pBdr>
        <w:spacing w:after="0" w:line="360" w:lineRule="auto"/>
        <w:ind w:firstLine="720"/>
        <w:jc w:val="both"/>
        <w:rPr>
          <w:ins w:id="73" w:author="Tiago" w:date="2019-10-30T09:34:00Z"/>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some (but not all) of the mycorrhizal traits and diversification rates showed significant phylogenetic signal </w:t>
      </w:r>
      <w:r w:rsidRPr="00275A82">
        <w:rPr>
          <w:rFonts w:ascii="Times New Roman" w:eastAsia="Times New Roman" w:hAnsi="Times New Roman" w:cs="Times New Roman"/>
          <w:color w:val="000000"/>
          <w:sz w:val="24"/>
          <w:szCs w:val="24"/>
        </w:rPr>
        <w:t>(Table S</w:t>
      </w:r>
      <w:r w:rsidR="001C6159">
        <w:rPr>
          <w:rFonts w:ascii="Times New Roman" w:eastAsia="Times New Roman" w:hAnsi="Times New Roman" w:cs="Times New Roman"/>
          <w:color w:val="000000"/>
          <w:sz w:val="24"/>
          <w:szCs w:val="24"/>
        </w:rPr>
        <w:t>3</w:t>
      </w:r>
      <w:r w:rsidRPr="00275A8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we evaluated the effect of mycorrhizal associations on diversification rates by both considering and not the phylogenetic structure in the residuals. We tested for potential differences in diversification rates between plant families with different mycorrhizal types using both ANOVA and a phylogenetic ANOVA using the function </w:t>
      </w:r>
      <w:proofErr w:type="spellStart"/>
      <w:r>
        <w:rPr>
          <w:rFonts w:ascii="Times New Roman" w:eastAsia="Times New Roman" w:hAnsi="Times New Roman" w:cs="Times New Roman"/>
          <w:color w:val="000000"/>
          <w:sz w:val="24"/>
          <w:szCs w:val="24"/>
        </w:rPr>
        <w:t>phylanova</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phytools</w:t>
      </w:r>
      <w:proofErr w:type="spellEnd"/>
      <w:r>
        <w:rPr>
          <w:rFonts w:ascii="Times New Roman" w:eastAsia="Times New Roman" w:hAnsi="Times New Roman" w:cs="Times New Roman"/>
          <w:color w:val="000000"/>
          <w:sz w:val="24"/>
          <w:szCs w:val="24"/>
        </w:rPr>
        <w:t xml:space="preserve"> in R. Each mycorrhizal state was used as group and their diversification rates as response variable. </w:t>
      </w:r>
      <w:r>
        <w:rPr>
          <w:rFonts w:ascii="Times New Roman" w:eastAsia="Times New Roman" w:hAnsi="Times New Roman" w:cs="Times New Roman"/>
          <w:color w:val="000000"/>
          <w:sz w:val="24"/>
          <w:szCs w:val="24"/>
        </w:rPr>
        <w:lastRenderedPageBreak/>
        <w:t xml:space="preserve">Because the mycorrhizal states OR and ER only had one family each, those were removed from this analysis. </w:t>
      </w:r>
    </w:p>
    <w:p w14:paraId="27AD7F43" w14:textId="630401AC" w:rsidR="00840A9C" w:rsidRPr="004A4708" w:rsidRDefault="0025401D" w:rsidP="004A4708">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test for the relationship between mycorrhizal heterogeneity and diversification rates we performed a linear model with raw data, and a PGLS regression in the R package caper (Orme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2013) with diversification rates as response variable and mycorrhizal heterogeneity as explanatory variable. For PGLS models we used the lambda value obtained from the previous phylogenetic signal analysis. To further explore the potential confounding effect and the association between mycorrhizal association and diversification dynamics, we performed PGLS regressions to assess the relationship between mycorrhizal </w:t>
      </w:r>
      <w:r>
        <w:rPr>
          <w:rFonts w:ascii="Times New Roman" w:eastAsia="Times New Roman" w:hAnsi="Times New Roman" w:cs="Times New Roman"/>
          <w:sz w:val="24"/>
          <w:szCs w:val="24"/>
        </w:rPr>
        <w:t xml:space="preserve">diversity </w:t>
      </w:r>
      <w:r>
        <w:rPr>
          <w:rFonts w:ascii="Times New Roman" w:eastAsia="Times New Roman" w:hAnsi="Times New Roman" w:cs="Times New Roman"/>
          <w:color w:val="000000"/>
          <w:sz w:val="24"/>
          <w:szCs w:val="24"/>
        </w:rPr>
        <w:t xml:space="preserve">index, age and species richness. </w:t>
      </w:r>
    </w:p>
    <w:p w14:paraId="6A76D1B0" w14:textId="77777777" w:rsidR="00CD04D6" w:rsidRDefault="00CD04D6">
      <w:pPr>
        <w:pBdr>
          <w:top w:val="nil"/>
          <w:left w:val="nil"/>
          <w:bottom w:val="nil"/>
          <w:right w:val="nil"/>
          <w:between w:val="nil"/>
        </w:pBdr>
        <w:spacing w:after="0" w:line="360" w:lineRule="auto"/>
        <w:jc w:val="both"/>
        <w:rPr>
          <w:ins w:id="74" w:author="Tiago" w:date="2019-10-30T09:33:00Z"/>
          <w:rFonts w:ascii="Times New Roman" w:eastAsia="Times New Roman" w:hAnsi="Times New Roman" w:cs="Times New Roman"/>
          <w:b/>
          <w:color w:val="000000"/>
          <w:sz w:val="24"/>
          <w:szCs w:val="24"/>
        </w:rPr>
      </w:pPr>
    </w:p>
    <w:p w14:paraId="16B458E5" w14:textId="0258E749"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w:t>
      </w:r>
    </w:p>
    <w:p w14:paraId="1FC2F447" w14:textId="52C69DB1" w:rsidR="00635AC5" w:rsidRDefault="00503EF3">
      <w:pPr>
        <w:pBdr>
          <w:top w:val="nil"/>
          <w:left w:val="nil"/>
          <w:bottom w:val="nil"/>
          <w:right w:val="nil"/>
          <w:between w:val="nil"/>
        </w:pBdr>
        <w:spacing w:after="0" w:line="360" w:lineRule="auto"/>
        <w:ind w:firstLine="720"/>
        <w:jc w:val="both"/>
        <w:rPr>
          <w:rFonts w:ascii="Cambria" w:eastAsia="Cambria" w:hAnsi="Cambria" w:cs="Cambria"/>
          <w:color w:val="000000"/>
        </w:rPr>
      </w:pPr>
      <w:r>
        <w:rPr>
          <w:rFonts w:ascii="Times New Roman" w:eastAsia="Times New Roman" w:hAnsi="Times New Roman" w:cs="Times New Roman"/>
          <w:color w:val="000000"/>
          <w:sz w:val="24"/>
          <w:szCs w:val="24"/>
        </w:rPr>
        <w:t xml:space="preserve">The genus-level list from </w:t>
      </w:r>
      <w:proofErr w:type="spellStart"/>
      <w:r>
        <w:rPr>
          <w:rFonts w:ascii="Times New Roman" w:eastAsia="Times New Roman" w:hAnsi="Times New Roman" w:cs="Times New Roman"/>
          <w:color w:val="000000"/>
          <w:sz w:val="24"/>
          <w:szCs w:val="24"/>
        </w:rPr>
        <w:t>FungalRoot</w:t>
      </w:r>
      <w:proofErr w:type="spellEnd"/>
      <w:r>
        <w:rPr>
          <w:rFonts w:ascii="Times New Roman" w:eastAsia="Times New Roman" w:hAnsi="Times New Roman" w:cs="Times New Roman"/>
          <w:color w:val="000000"/>
          <w:sz w:val="24"/>
          <w:szCs w:val="24"/>
        </w:rPr>
        <w:t xml:space="preserve"> database contained information</w:t>
      </w:r>
      <w:r w:rsidR="0025401D">
        <w:rPr>
          <w:rFonts w:ascii="Times New Roman" w:eastAsia="Times New Roman" w:hAnsi="Times New Roman" w:cs="Times New Roman"/>
          <w:color w:val="000000"/>
          <w:sz w:val="24"/>
          <w:szCs w:val="24"/>
        </w:rPr>
        <w:t xml:space="preserve"> about mycorrhizal state of </w:t>
      </w:r>
      <w:r w:rsidR="00AB4FDE">
        <w:rPr>
          <w:rFonts w:ascii="Times New Roman" w:eastAsia="Times New Roman" w:hAnsi="Times New Roman" w:cs="Times New Roman"/>
          <w:color w:val="000000"/>
          <w:sz w:val="24"/>
          <w:szCs w:val="24"/>
        </w:rPr>
        <w:t xml:space="preserve">136,161 </w:t>
      </w:r>
      <w:r w:rsidR="0025401D">
        <w:rPr>
          <w:rFonts w:ascii="Times New Roman" w:eastAsia="Times New Roman" w:hAnsi="Times New Roman" w:cs="Times New Roman"/>
          <w:color w:val="000000"/>
          <w:sz w:val="24"/>
          <w:szCs w:val="24"/>
        </w:rPr>
        <w:t xml:space="preserve">species that belong to </w:t>
      </w:r>
      <w:r w:rsidR="002D58BC">
        <w:rPr>
          <w:rFonts w:ascii="Times New Roman" w:eastAsia="Times New Roman" w:hAnsi="Times New Roman" w:cs="Times New Roman"/>
          <w:color w:val="000000"/>
          <w:sz w:val="24"/>
          <w:szCs w:val="24"/>
        </w:rPr>
        <w:t>392</w:t>
      </w:r>
      <w:r w:rsidR="0025401D">
        <w:rPr>
          <w:rFonts w:ascii="Times New Roman" w:eastAsia="Times New Roman" w:hAnsi="Times New Roman" w:cs="Times New Roman"/>
          <w:color w:val="000000"/>
          <w:sz w:val="24"/>
          <w:szCs w:val="24"/>
        </w:rPr>
        <w:t xml:space="preserve"> families of seed plants. </w:t>
      </w:r>
      <w:commentRangeStart w:id="75"/>
      <w:r w:rsidR="00AB4FDE">
        <w:rPr>
          <w:rFonts w:ascii="Times New Roman" w:eastAsia="Times New Roman" w:hAnsi="Times New Roman" w:cs="Times New Roman"/>
          <w:color w:val="000000"/>
          <w:sz w:val="24"/>
          <w:szCs w:val="24"/>
        </w:rPr>
        <w:t xml:space="preserve">We did not remove </w:t>
      </w:r>
      <w:r w:rsidR="00AB4FDE" w:rsidRPr="00AB4FDE">
        <w:rPr>
          <w:rFonts w:ascii="Times New Roman" w:eastAsia="Times New Roman" w:hAnsi="Times New Roman" w:cs="Times New Roman"/>
          <w:color w:val="000000"/>
          <w:sz w:val="24"/>
          <w:szCs w:val="24"/>
        </w:rPr>
        <w:t>any family due to poor sampling since all families have either at least 58.3% of total richness or a</w:t>
      </w:r>
      <w:r w:rsidR="00AB4FDE">
        <w:rPr>
          <w:rFonts w:ascii="Times New Roman" w:eastAsia="Times New Roman" w:hAnsi="Times New Roman" w:cs="Times New Roman"/>
          <w:color w:val="000000"/>
          <w:sz w:val="24"/>
          <w:szCs w:val="24"/>
        </w:rPr>
        <w:t xml:space="preserve">t least </w:t>
      </w:r>
      <w:r w:rsidR="00AB4FDE" w:rsidRPr="00AB4FDE">
        <w:rPr>
          <w:rFonts w:ascii="Times New Roman" w:eastAsia="Times New Roman" w:hAnsi="Times New Roman" w:cs="Times New Roman"/>
          <w:color w:val="000000"/>
          <w:sz w:val="24"/>
          <w:szCs w:val="24"/>
        </w:rPr>
        <w:t>8 species sampled</w:t>
      </w:r>
      <w:r w:rsidR="00840A9C">
        <w:rPr>
          <w:rFonts w:ascii="Times New Roman" w:eastAsia="Times New Roman" w:hAnsi="Times New Roman" w:cs="Times New Roman"/>
          <w:color w:val="000000"/>
          <w:sz w:val="24"/>
          <w:szCs w:val="24"/>
        </w:rPr>
        <w:t xml:space="preserve">, but we had to exclude 23 MIX families due to </w:t>
      </w:r>
      <w:r w:rsidR="00840A9C" w:rsidRPr="00840A9C">
        <w:rPr>
          <w:rFonts w:ascii="Times New Roman" w:eastAsia="Times New Roman" w:hAnsi="Times New Roman" w:cs="Times New Roman"/>
          <w:color w:val="000000"/>
          <w:sz w:val="24"/>
          <w:szCs w:val="24"/>
        </w:rPr>
        <w:t>inability to assign the</w:t>
      </w:r>
      <w:r w:rsidR="00840A9C">
        <w:rPr>
          <w:rFonts w:ascii="Times New Roman" w:eastAsia="Times New Roman" w:hAnsi="Times New Roman" w:cs="Times New Roman"/>
          <w:color w:val="000000"/>
          <w:sz w:val="24"/>
          <w:szCs w:val="24"/>
        </w:rPr>
        <w:t>ir</w:t>
      </w:r>
      <w:r w:rsidR="00840A9C" w:rsidRPr="00840A9C">
        <w:rPr>
          <w:rFonts w:ascii="Times New Roman" w:eastAsia="Times New Roman" w:hAnsi="Times New Roman" w:cs="Times New Roman"/>
          <w:color w:val="000000"/>
          <w:sz w:val="24"/>
          <w:szCs w:val="24"/>
        </w:rPr>
        <w:t xml:space="preserve"> </w:t>
      </w:r>
      <w:r w:rsidR="00840A9C">
        <w:rPr>
          <w:rFonts w:ascii="Times New Roman" w:eastAsia="Times New Roman" w:hAnsi="Times New Roman" w:cs="Times New Roman"/>
          <w:color w:val="000000"/>
          <w:sz w:val="24"/>
          <w:szCs w:val="24"/>
        </w:rPr>
        <w:t xml:space="preserve">species </w:t>
      </w:r>
      <w:r w:rsidR="00840A9C" w:rsidRPr="00840A9C">
        <w:rPr>
          <w:rFonts w:ascii="Times New Roman" w:eastAsia="Times New Roman" w:hAnsi="Times New Roman" w:cs="Times New Roman"/>
          <w:color w:val="000000"/>
          <w:sz w:val="24"/>
          <w:szCs w:val="24"/>
        </w:rPr>
        <w:t>to a given mycorrhizal state</w:t>
      </w:r>
      <w:r w:rsidR="00840A9C">
        <w:rPr>
          <w:rFonts w:ascii="Times New Roman" w:eastAsia="Times New Roman" w:hAnsi="Times New Roman" w:cs="Times New Roman"/>
          <w:color w:val="000000"/>
          <w:sz w:val="24"/>
          <w:szCs w:val="24"/>
        </w:rPr>
        <w:t xml:space="preserve"> (See Materials &amp; Methods).</w:t>
      </w:r>
      <w:commentRangeEnd w:id="75"/>
      <w:r w:rsidR="00CD04D6">
        <w:rPr>
          <w:rStyle w:val="CommentReference"/>
        </w:rPr>
        <w:commentReference w:id="75"/>
      </w:r>
      <w:r w:rsidR="00840A9C">
        <w:rPr>
          <w:rFonts w:ascii="Times New Roman" w:eastAsia="Times New Roman" w:hAnsi="Times New Roman" w:cs="Times New Roman"/>
          <w:color w:val="000000"/>
          <w:sz w:val="24"/>
          <w:szCs w:val="24"/>
        </w:rPr>
        <w:t xml:space="preserve"> </w:t>
      </w:r>
      <w:r w:rsidR="0025401D">
        <w:rPr>
          <w:rFonts w:ascii="Times New Roman" w:eastAsia="Times New Roman" w:hAnsi="Times New Roman" w:cs="Times New Roman"/>
          <w:color w:val="000000"/>
          <w:sz w:val="24"/>
          <w:szCs w:val="24"/>
        </w:rPr>
        <w:t xml:space="preserve">According to our </w:t>
      </w:r>
      <w:r w:rsidR="002D58BC">
        <w:rPr>
          <w:rFonts w:ascii="Times New Roman" w:eastAsia="Times New Roman" w:hAnsi="Times New Roman" w:cs="Times New Roman"/>
          <w:color w:val="000000"/>
          <w:sz w:val="24"/>
          <w:szCs w:val="24"/>
        </w:rPr>
        <w:t>classification</w:t>
      </w:r>
      <w:r w:rsidR="0025401D">
        <w:rPr>
          <w:rFonts w:ascii="Times New Roman" w:eastAsia="Times New Roman" w:hAnsi="Times New Roman" w:cs="Times New Roman"/>
          <w:color w:val="000000"/>
          <w:sz w:val="24"/>
          <w:szCs w:val="24"/>
        </w:rPr>
        <w:t xml:space="preserve">, </w:t>
      </w:r>
      <w:r w:rsidR="002D58BC" w:rsidRPr="00503EF3">
        <w:rPr>
          <w:rFonts w:ascii="Times New Roman" w:eastAsia="Times New Roman" w:hAnsi="Times New Roman" w:cs="Times New Roman"/>
          <w:sz w:val="24"/>
          <w:szCs w:val="24"/>
        </w:rPr>
        <w:t>273</w:t>
      </w:r>
      <w:r w:rsidR="00840A9C">
        <w:rPr>
          <w:rFonts w:ascii="Times New Roman" w:eastAsia="Times New Roman" w:hAnsi="Times New Roman" w:cs="Times New Roman"/>
          <w:sz w:val="24"/>
          <w:szCs w:val="24"/>
        </w:rPr>
        <w:t xml:space="preserve"> families</w:t>
      </w:r>
      <w:r w:rsidR="004D31D4" w:rsidRPr="00503EF3">
        <w:rPr>
          <w:rFonts w:ascii="Times New Roman" w:eastAsia="Times New Roman" w:hAnsi="Times New Roman" w:cs="Times New Roman"/>
          <w:sz w:val="24"/>
          <w:szCs w:val="24"/>
        </w:rPr>
        <w:t xml:space="preserve"> were AM</w:t>
      </w:r>
      <w:r w:rsidR="004D31D4" w:rsidRPr="00A333AA">
        <w:rPr>
          <w:rFonts w:ascii="Times New Roman" w:eastAsia="Times New Roman" w:hAnsi="Times New Roman" w:cs="Times New Roman"/>
          <w:sz w:val="24"/>
          <w:szCs w:val="24"/>
        </w:rPr>
        <w:t xml:space="preserve"> </w:t>
      </w:r>
      <w:r w:rsidR="004D31D4">
        <w:rPr>
          <w:rFonts w:ascii="Times New Roman" w:eastAsia="Times New Roman" w:hAnsi="Times New Roman" w:cs="Times New Roman"/>
          <w:sz w:val="24"/>
          <w:szCs w:val="24"/>
        </w:rPr>
        <w:t>(</w:t>
      </w:r>
      <w:r w:rsidR="004D31D4" w:rsidRPr="00A333AA">
        <w:rPr>
          <w:rFonts w:ascii="Times New Roman" w:eastAsia="Times New Roman" w:hAnsi="Times New Roman" w:cs="Times New Roman"/>
          <w:sz w:val="24"/>
          <w:szCs w:val="24"/>
        </w:rPr>
        <w:t xml:space="preserve">for example, </w:t>
      </w:r>
      <w:proofErr w:type="spellStart"/>
      <w:r w:rsidR="004D31D4" w:rsidRPr="00A333AA">
        <w:rPr>
          <w:rFonts w:ascii="Times New Roman" w:eastAsia="Times New Roman" w:hAnsi="Times New Roman" w:cs="Times New Roman"/>
          <w:sz w:val="24"/>
          <w:szCs w:val="24"/>
        </w:rPr>
        <w:t>Amaryllidaceae</w:t>
      </w:r>
      <w:proofErr w:type="spellEnd"/>
      <w:r w:rsidR="004D31D4" w:rsidRPr="00A333AA">
        <w:rPr>
          <w:rFonts w:ascii="Times New Roman" w:eastAsia="Times New Roman" w:hAnsi="Times New Roman" w:cs="Times New Roman"/>
          <w:sz w:val="24"/>
          <w:szCs w:val="24"/>
        </w:rPr>
        <w:t xml:space="preserve">, Asteraceae and </w:t>
      </w:r>
      <w:proofErr w:type="spellStart"/>
      <w:r w:rsidR="004D31D4" w:rsidRPr="00A333AA">
        <w:rPr>
          <w:rFonts w:ascii="Times New Roman" w:eastAsia="Times New Roman" w:hAnsi="Times New Roman" w:cs="Times New Roman"/>
          <w:sz w:val="24"/>
          <w:szCs w:val="24"/>
        </w:rPr>
        <w:t>Lamiaceae</w:t>
      </w:r>
      <w:proofErr w:type="spellEnd"/>
      <w:r w:rsidR="004D31D4">
        <w:rPr>
          <w:rFonts w:ascii="Times New Roman" w:eastAsia="Times New Roman" w:hAnsi="Times New Roman" w:cs="Times New Roman"/>
          <w:sz w:val="24"/>
          <w:szCs w:val="24"/>
        </w:rPr>
        <w:t>),</w:t>
      </w:r>
      <w:r w:rsidR="004D31D4" w:rsidRPr="00A333AA">
        <w:rPr>
          <w:rFonts w:ascii="Times New Roman" w:eastAsia="Times New Roman" w:hAnsi="Times New Roman" w:cs="Times New Roman"/>
          <w:sz w:val="24"/>
          <w:szCs w:val="24"/>
        </w:rPr>
        <w:t xml:space="preserve"> </w:t>
      </w:r>
      <w:r w:rsidR="002D58BC">
        <w:rPr>
          <w:rFonts w:ascii="Times New Roman" w:eastAsia="Times New Roman" w:hAnsi="Times New Roman" w:cs="Times New Roman"/>
          <w:sz w:val="24"/>
          <w:szCs w:val="24"/>
        </w:rPr>
        <w:t>9</w:t>
      </w:r>
      <w:r w:rsidR="004D31D4" w:rsidRPr="00A333AA">
        <w:rPr>
          <w:rFonts w:ascii="Times New Roman" w:eastAsia="Times New Roman" w:hAnsi="Times New Roman" w:cs="Times New Roman"/>
          <w:sz w:val="24"/>
          <w:szCs w:val="24"/>
        </w:rPr>
        <w:t xml:space="preserve"> were EM </w:t>
      </w:r>
      <w:r w:rsidR="004D31D4">
        <w:rPr>
          <w:rFonts w:ascii="Times New Roman" w:eastAsia="Times New Roman" w:hAnsi="Times New Roman" w:cs="Times New Roman"/>
          <w:sz w:val="24"/>
          <w:szCs w:val="24"/>
        </w:rPr>
        <w:t>(</w:t>
      </w:r>
      <w:r w:rsidR="004D31D4" w:rsidRPr="00A333AA">
        <w:rPr>
          <w:rFonts w:ascii="Times New Roman" w:eastAsia="Times New Roman" w:hAnsi="Times New Roman" w:cs="Times New Roman"/>
          <w:sz w:val="24"/>
          <w:szCs w:val="24"/>
        </w:rPr>
        <w:t xml:space="preserve">as </w:t>
      </w:r>
      <w:proofErr w:type="spellStart"/>
      <w:r w:rsidR="004D31D4" w:rsidRPr="00A333AA">
        <w:rPr>
          <w:rFonts w:ascii="Times New Roman" w:eastAsia="Times New Roman" w:hAnsi="Times New Roman" w:cs="Times New Roman"/>
          <w:sz w:val="24"/>
          <w:szCs w:val="24"/>
        </w:rPr>
        <w:t>Fagaceae</w:t>
      </w:r>
      <w:proofErr w:type="spellEnd"/>
      <w:r w:rsidR="004D31D4" w:rsidRPr="00A333AA">
        <w:rPr>
          <w:rFonts w:ascii="Times New Roman" w:eastAsia="Times New Roman" w:hAnsi="Times New Roman" w:cs="Times New Roman"/>
          <w:sz w:val="24"/>
          <w:szCs w:val="24"/>
        </w:rPr>
        <w:t xml:space="preserve">, </w:t>
      </w:r>
      <w:proofErr w:type="spellStart"/>
      <w:r w:rsidR="004D31D4" w:rsidRPr="00A333AA">
        <w:rPr>
          <w:rFonts w:ascii="Times New Roman" w:eastAsia="Times New Roman" w:hAnsi="Times New Roman" w:cs="Times New Roman"/>
          <w:sz w:val="24"/>
          <w:szCs w:val="24"/>
        </w:rPr>
        <w:t>Nothofagaceae</w:t>
      </w:r>
      <w:proofErr w:type="spellEnd"/>
      <w:r w:rsidR="004D31D4" w:rsidRPr="00A333AA">
        <w:rPr>
          <w:rFonts w:ascii="Times New Roman" w:eastAsia="Times New Roman" w:hAnsi="Times New Roman" w:cs="Times New Roman"/>
          <w:sz w:val="24"/>
          <w:szCs w:val="24"/>
        </w:rPr>
        <w:t>, Betulaceae and Pinaceae</w:t>
      </w:r>
      <w:r w:rsidR="004D31D4">
        <w:rPr>
          <w:rFonts w:ascii="Times New Roman" w:eastAsia="Times New Roman" w:hAnsi="Times New Roman" w:cs="Times New Roman"/>
          <w:sz w:val="24"/>
          <w:szCs w:val="24"/>
        </w:rPr>
        <w:t>)</w:t>
      </w:r>
      <w:r w:rsidR="004D31D4" w:rsidRPr="00A333AA">
        <w:rPr>
          <w:rFonts w:ascii="Times New Roman" w:eastAsia="Times New Roman" w:hAnsi="Times New Roman" w:cs="Times New Roman"/>
          <w:sz w:val="24"/>
          <w:szCs w:val="24"/>
        </w:rPr>
        <w:t xml:space="preserve">, </w:t>
      </w:r>
      <w:r w:rsidR="002D58BC">
        <w:rPr>
          <w:rFonts w:ascii="Times New Roman" w:eastAsia="Times New Roman" w:hAnsi="Times New Roman" w:cs="Times New Roman"/>
          <w:sz w:val="24"/>
          <w:szCs w:val="24"/>
        </w:rPr>
        <w:t>37</w:t>
      </w:r>
      <w:r w:rsidR="004D31D4" w:rsidRPr="00A333AA">
        <w:rPr>
          <w:rFonts w:ascii="Times New Roman" w:eastAsia="Times New Roman" w:hAnsi="Times New Roman" w:cs="Times New Roman"/>
          <w:sz w:val="24"/>
          <w:szCs w:val="24"/>
        </w:rPr>
        <w:t xml:space="preserve"> were NM </w:t>
      </w:r>
      <w:r w:rsidR="004D31D4">
        <w:rPr>
          <w:rFonts w:ascii="Times New Roman" w:eastAsia="Times New Roman" w:hAnsi="Times New Roman" w:cs="Times New Roman"/>
          <w:sz w:val="24"/>
          <w:szCs w:val="24"/>
        </w:rPr>
        <w:t xml:space="preserve">(such as </w:t>
      </w:r>
      <w:r w:rsidR="004D31D4" w:rsidRPr="00A333AA">
        <w:rPr>
          <w:rFonts w:ascii="Times New Roman" w:eastAsia="Times New Roman" w:hAnsi="Times New Roman" w:cs="Times New Roman"/>
          <w:sz w:val="24"/>
          <w:szCs w:val="24"/>
        </w:rPr>
        <w:t>Brassicaceae and Caryophyllaceae</w:t>
      </w:r>
      <w:r w:rsidR="004D31D4">
        <w:rPr>
          <w:rFonts w:ascii="Times New Roman" w:eastAsia="Times New Roman" w:hAnsi="Times New Roman" w:cs="Times New Roman"/>
          <w:sz w:val="24"/>
          <w:szCs w:val="24"/>
        </w:rPr>
        <w:t>)</w:t>
      </w:r>
      <w:r w:rsidR="004D31D4" w:rsidRPr="00A333AA">
        <w:rPr>
          <w:rFonts w:ascii="Times New Roman" w:eastAsia="Times New Roman" w:hAnsi="Times New Roman" w:cs="Times New Roman"/>
          <w:sz w:val="24"/>
          <w:szCs w:val="24"/>
        </w:rPr>
        <w:t xml:space="preserve"> and </w:t>
      </w:r>
      <w:r w:rsidR="00840A9C">
        <w:rPr>
          <w:rFonts w:ascii="Times New Roman" w:eastAsia="Times New Roman" w:hAnsi="Times New Roman" w:cs="Times New Roman"/>
          <w:sz w:val="24"/>
          <w:szCs w:val="24"/>
        </w:rPr>
        <w:t>4</w:t>
      </w:r>
      <w:r w:rsidR="000F0D20">
        <w:rPr>
          <w:rFonts w:ascii="Times New Roman" w:eastAsia="Times New Roman" w:hAnsi="Times New Roman" w:cs="Times New Roman"/>
          <w:sz w:val="24"/>
          <w:szCs w:val="24"/>
        </w:rPr>
        <w:t>8</w:t>
      </w:r>
      <w:r w:rsidR="004D31D4" w:rsidRPr="00A333AA">
        <w:rPr>
          <w:rFonts w:ascii="Times New Roman" w:eastAsia="Times New Roman" w:hAnsi="Times New Roman" w:cs="Times New Roman"/>
          <w:sz w:val="24"/>
          <w:szCs w:val="24"/>
        </w:rPr>
        <w:t xml:space="preserve"> were mixed (Fig</w:t>
      </w:r>
      <w:r w:rsidR="00840A9C">
        <w:rPr>
          <w:rFonts w:ascii="Times New Roman" w:eastAsia="Times New Roman" w:hAnsi="Times New Roman" w:cs="Times New Roman"/>
          <w:sz w:val="24"/>
          <w:szCs w:val="24"/>
        </w:rPr>
        <w:t>.</w:t>
      </w:r>
      <w:r w:rsidR="004D31D4" w:rsidRPr="00A333AA">
        <w:rPr>
          <w:rFonts w:ascii="Times New Roman" w:eastAsia="Times New Roman" w:hAnsi="Times New Roman" w:cs="Times New Roman"/>
          <w:sz w:val="24"/>
          <w:szCs w:val="24"/>
        </w:rPr>
        <w:t xml:space="preserve"> </w:t>
      </w:r>
      <w:r w:rsidR="00840A9C">
        <w:rPr>
          <w:rFonts w:ascii="Times New Roman" w:eastAsia="Times New Roman" w:hAnsi="Times New Roman" w:cs="Times New Roman"/>
          <w:sz w:val="24"/>
          <w:szCs w:val="24"/>
        </w:rPr>
        <w:t>2</w:t>
      </w:r>
      <w:r w:rsidR="004D31D4" w:rsidRPr="00A333AA">
        <w:rPr>
          <w:rFonts w:ascii="Times New Roman" w:eastAsia="Times New Roman" w:hAnsi="Times New Roman" w:cs="Times New Roman"/>
          <w:sz w:val="24"/>
          <w:szCs w:val="24"/>
        </w:rPr>
        <w:t xml:space="preserve">). </w:t>
      </w:r>
      <w:r w:rsidR="004D31D4">
        <w:rPr>
          <w:rFonts w:ascii="Times New Roman" w:eastAsia="Times New Roman" w:hAnsi="Times New Roman" w:cs="Times New Roman"/>
          <w:color w:val="000000"/>
          <w:sz w:val="24"/>
          <w:szCs w:val="24"/>
          <w:shd w:val="clear" w:color="auto" w:fill="FDFDFD"/>
        </w:rPr>
        <w:t xml:space="preserve">Mixed families contain species that retained the ancestral state (AM) and species that present a different mycorrhizal state (EM or NM). </w:t>
      </w:r>
      <w:r w:rsidR="004D31D4" w:rsidRPr="00A333AA">
        <w:rPr>
          <w:rFonts w:ascii="Times New Roman" w:eastAsia="Times New Roman" w:hAnsi="Times New Roman" w:cs="Times New Roman"/>
          <w:sz w:val="24"/>
          <w:szCs w:val="24"/>
        </w:rPr>
        <w:t xml:space="preserve">There were </w:t>
      </w:r>
      <w:r w:rsidR="001237E6">
        <w:rPr>
          <w:rFonts w:ascii="Times New Roman" w:eastAsia="Times New Roman" w:hAnsi="Times New Roman" w:cs="Times New Roman"/>
          <w:sz w:val="24"/>
          <w:szCs w:val="24"/>
        </w:rPr>
        <w:t>three</w:t>
      </w:r>
      <w:r w:rsidR="004D31D4" w:rsidRPr="00A333AA">
        <w:rPr>
          <w:rFonts w:ascii="Times New Roman" w:eastAsia="Times New Roman" w:hAnsi="Times New Roman" w:cs="Times New Roman"/>
          <w:sz w:val="24"/>
          <w:szCs w:val="24"/>
        </w:rPr>
        <w:t xml:space="preserve"> different </w:t>
      </w:r>
      <w:r w:rsidR="004D31D4">
        <w:rPr>
          <w:rFonts w:ascii="Times New Roman" w:eastAsia="Times New Roman" w:hAnsi="Times New Roman" w:cs="Times New Roman"/>
          <w:sz w:val="24"/>
          <w:szCs w:val="24"/>
        </w:rPr>
        <w:t>types</w:t>
      </w:r>
      <w:r w:rsidR="004D31D4" w:rsidRPr="00A333AA">
        <w:rPr>
          <w:rFonts w:ascii="Times New Roman" w:eastAsia="Times New Roman" w:hAnsi="Times New Roman" w:cs="Times New Roman"/>
          <w:sz w:val="24"/>
          <w:szCs w:val="24"/>
        </w:rPr>
        <w:t xml:space="preserve"> of mixed families: </w:t>
      </w:r>
      <w:r w:rsidR="00BA6E13">
        <w:rPr>
          <w:rFonts w:ascii="Times New Roman" w:eastAsia="Times New Roman" w:hAnsi="Times New Roman" w:cs="Times New Roman"/>
          <w:sz w:val="24"/>
          <w:szCs w:val="24"/>
        </w:rPr>
        <w:t>41</w:t>
      </w:r>
      <w:r w:rsidR="004D31D4" w:rsidRPr="00A333AA">
        <w:rPr>
          <w:rFonts w:ascii="Times New Roman" w:eastAsia="Times New Roman" w:hAnsi="Times New Roman" w:cs="Times New Roman"/>
          <w:sz w:val="24"/>
          <w:szCs w:val="24"/>
        </w:rPr>
        <w:t xml:space="preserve"> mixed families had AM</w:t>
      </w:r>
      <w:r w:rsidR="00645C58">
        <w:rPr>
          <w:rFonts w:ascii="Times New Roman" w:eastAsia="Times New Roman" w:hAnsi="Times New Roman" w:cs="Times New Roman"/>
          <w:sz w:val="24"/>
          <w:szCs w:val="24"/>
        </w:rPr>
        <w:t xml:space="preserve"> </w:t>
      </w:r>
      <w:r w:rsidR="004D31D4" w:rsidRPr="00A333AA">
        <w:rPr>
          <w:rFonts w:ascii="Times New Roman" w:eastAsia="Times New Roman" w:hAnsi="Times New Roman" w:cs="Times New Roman"/>
          <w:sz w:val="24"/>
          <w:szCs w:val="24"/>
        </w:rPr>
        <w:t>and NM species (</w:t>
      </w:r>
      <w:r w:rsidR="00645C58">
        <w:rPr>
          <w:rFonts w:ascii="Times New Roman" w:eastAsia="Times New Roman" w:hAnsi="Times New Roman" w:cs="Times New Roman"/>
          <w:sz w:val="24"/>
          <w:szCs w:val="24"/>
        </w:rPr>
        <w:t xml:space="preserve">such as </w:t>
      </w:r>
      <w:proofErr w:type="spellStart"/>
      <w:r w:rsidR="00645C58" w:rsidRPr="00A333AA">
        <w:rPr>
          <w:rFonts w:ascii="Times New Roman" w:eastAsia="Times New Roman" w:hAnsi="Times New Roman" w:cs="Times New Roman"/>
          <w:sz w:val="24"/>
          <w:szCs w:val="24"/>
        </w:rPr>
        <w:t>Amaranthaceae</w:t>
      </w:r>
      <w:proofErr w:type="spellEnd"/>
      <w:r w:rsidR="00645C58" w:rsidRPr="00A333AA">
        <w:rPr>
          <w:rFonts w:ascii="Times New Roman" w:eastAsia="Times New Roman" w:hAnsi="Times New Roman" w:cs="Times New Roman"/>
          <w:sz w:val="24"/>
          <w:szCs w:val="24"/>
        </w:rPr>
        <w:t xml:space="preserve">, </w:t>
      </w:r>
      <w:proofErr w:type="spellStart"/>
      <w:r w:rsidR="00645C58" w:rsidRPr="00A333AA">
        <w:rPr>
          <w:rFonts w:ascii="Times New Roman" w:hAnsi="Times New Roman" w:cs="Times New Roman"/>
          <w:sz w:val="24"/>
          <w:szCs w:val="24"/>
          <w:shd w:val="clear" w:color="auto" w:fill="FDFDFD"/>
        </w:rPr>
        <w:t>Bromeliaceae</w:t>
      </w:r>
      <w:proofErr w:type="spellEnd"/>
      <w:r w:rsidR="00BA6E13">
        <w:rPr>
          <w:rFonts w:ascii="Times New Roman" w:hAnsi="Times New Roman" w:cs="Times New Roman"/>
          <w:sz w:val="24"/>
          <w:szCs w:val="24"/>
          <w:shd w:val="clear" w:color="auto" w:fill="FDFDFD"/>
        </w:rPr>
        <w:t xml:space="preserve">, </w:t>
      </w:r>
      <w:proofErr w:type="spellStart"/>
      <w:r w:rsidR="00BA6E13">
        <w:rPr>
          <w:rFonts w:ascii="Times New Roman" w:hAnsi="Times New Roman" w:cs="Times New Roman"/>
          <w:sz w:val="24"/>
          <w:szCs w:val="24"/>
          <w:shd w:val="clear" w:color="auto" w:fill="FDFDFD"/>
        </w:rPr>
        <w:t>Portulacaceae</w:t>
      </w:r>
      <w:proofErr w:type="spellEnd"/>
      <w:r w:rsidR="00BA6E13">
        <w:rPr>
          <w:rFonts w:ascii="Times New Roman" w:hAnsi="Times New Roman" w:cs="Times New Roman"/>
          <w:sz w:val="24"/>
          <w:szCs w:val="24"/>
          <w:shd w:val="clear" w:color="auto" w:fill="FDFDFD"/>
        </w:rPr>
        <w:t xml:space="preserve"> </w:t>
      </w:r>
      <w:r w:rsidR="00645C58" w:rsidRPr="00A333AA">
        <w:rPr>
          <w:rFonts w:ascii="Times New Roman" w:hAnsi="Times New Roman" w:cs="Times New Roman"/>
          <w:sz w:val="24"/>
          <w:szCs w:val="24"/>
        </w:rPr>
        <w:t xml:space="preserve">and </w:t>
      </w:r>
      <w:proofErr w:type="spellStart"/>
      <w:r w:rsidR="00645C58" w:rsidRPr="00A333AA">
        <w:rPr>
          <w:rFonts w:ascii="Times New Roman" w:hAnsi="Times New Roman" w:cs="Times New Roman"/>
          <w:sz w:val="24"/>
          <w:szCs w:val="24"/>
          <w:shd w:val="clear" w:color="auto" w:fill="FDFDFD"/>
        </w:rPr>
        <w:t>Montiaceae</w:t>
      </w:r>
      <w:proofErr w:type="spellEnd"/>
      <w:r w:rsidR="004D31D4" w:rsidRPr="00A333AA">
        <w:rPr>
          <w:rFonts w:ascii="Times New Roman" w:eastAsia="Times New Roman" w:hAnsi="Times New Roman" w:cs="Times New Roman"/>
          <w:sz w:val="24"/>
          <w:szCs w:val="24"/>
        </w:rPr>
        <w:t>)</w:t>
      </w:r>
      <w:r w:rsidR="00645C58">
        <w:rPr>
          <w:rFonts w:ascii="Times New Roman" w:eastAsia="Times New Roman" w:hAnsi="Times New Roman" w:cs="Times New Roman"/>
          <w:sz w:val="24"/>
          <w:szCs w:val="24"/>
        </w:rPr>
        <w:t xml:space="preserve">, </w:t>
      </w:r>
      <w:r w:rsidR="00BA6E13">
        <w:rPr>
          <w:rFonts w:ascii="Times New Roman" w:eastAsia="Times New Roman" w:hAnsi="Times New Roman" w:cs="Times New Roman"/>
          <w:sz w:val="24"/>
          <w:szCs w:val="24"/>
        </w:rPr>
        <w:t>four</w:t>
      </w:r>
      <w:r w:rsidR="004D31D4" w:rsidRPr="00A333AA">
        <w:rPr>
          <w:rFonts w:ascii="Times New Roman" w:eastAsia="Times New Roman" w:hAnsi="Times New Roman" w:cs="Times New Roman"/>
          <w:sz w:val="24"/>
          <w:szCs w:val="24"/>
        </w:rPr>
        <w:t xml:space="preserve"> had AM and </w:t>
      </w:r>
      <w:r w:rsidR="00645C58">
        <w:rPr>
          <w:rFonts w:ascii="Times New Roman" w:eastAsia="Times New Roman" w:hAnsi="Times New Roman" w:cs="Times New Roman"/>
          <w:sz w:val="24"/>
          <w:szCs w:val="24"/>
        </w:rPr>
        <w:t>E</w:t>
      </w:r>
      <w:r w:rsidR="004D31D4" w:rsidRPr="00A333AA">
        <w:rPr>
          <w:rFonts w:ascii="Times New Roman" w:eastAsia="Times New Roman" w:hAnsi="Times New Roman" w:cs="Times New Roman"/>
          <w:sz w:val="24"/>
          <w:szCs w:val="24"/>
        </w:rPr>
        <w:t>M species (</w:t>
      </w:r>
      <w:proofErr w:type="spellStart"/>
      <w:r w:rsidR="00645C58">
        <w:rPr>
          <w:rFonts w:ascii="Times New Roman" w:eastAsia="Times New Roman" w:hAnsi="Times New Roman" w:cs="Times New Roman"/>
          <w:sz w:val="24"/>
          <w:szCs w:val="24"/>
        </w:rPr>
        <w:t>Casuarinaceae</w:t>
      </w:r>
      <w:proofErr w:type="spellEnd"/>
      <w:r w:rsidR="00645C58" w:rsidRPr="00A333AA">
        <w:rPr>
          <w:rFonts w:ascii="Times New Roman" w:eastAsia="Times New Roman" w:hAnsi="Times New Roman" w:cs="Times New Roman"/>
          <w:sz w:val="24"/>
          <w:szCs w:val="24"/>
        </w:rPr>
        <w:t xml:space="preserve">, </w:t>
      </w:r>
      <w:proofErr w:type="spellStart"/>
      <w:r w:rsidR="00BA6E13" w:rsidRPr="00BA6E13">
        <w:rPr>
          <w:rFonts w:ascii="Times New Roman" w:eastAsia="Times New Roman" w:hAnsi="Times New Roman" w:cs="Times New Roman"/>
          <w:sz w:val="24"/>
          <w:szCs w:val="24"/>
        </w:rPr>
        <w:t>Hydrocharitaceae</w:t>
      </w:r>
      <w:proofErr w:type="spellEnd"/>
      <w:r w:rsidR="00BA6E13">
        <w:rPr>
          <w:rFonts w:ascii="Times New Roman" w:eastAsia="Times New Roman" w:hAnsi="Times New Roman" w:cs="Times New Roman"/>
          <w:sz w:val="24"/>
          <w:szCs w:val="24"/>
        </w:rPr>
        <w:t>,</w:t>
      </w:r>
      <w:r w:rsidR="00BA6E13" w:rsidRPr="00BA6E13">
        <w:rPr>
          <w:rFonts w:ascii="Times New Roman" w:eastAsia="Times New Roman" w:hAnsi="Times New Roman" w:cs="Times New Roman"/>
          <w:sz w:val="24"/>
          <w:szCs w:val="24"/>
        </w:rPr>
        <w:t xml:space="preserve"> </w:t>
      </w:r>
      <w:r w:rsidR="00645C58">
        <w:rPr>
          <w:rFonts w:ascii="Times New Roman" w:eastAsia="Times New Roman" w:hAnsi="Times New Roman" w:cs="Times New Roman"/>
          <w:sz w:val="24"/>
          <w:szCs w:val="24"/>
        </w:rPr>
        <w:t>Juglandaceae</w:t>
      </w:r>
      <w:r w:rsidR="00645C58" w:rsidRPr="00A333AA">
        <w:rPr>
          <w:rFonts w:ascii="Times New Roman" w:eastAsia="Times New Roman" w:hAnsi="Times New Roman" w:cs="Times New Roman"/>
          <w:sz w:val="24"/>
          <w:szCs w:val="24"/>
        </w:rPr>
        <w:t xml:space="preserve"> and </w:t>
      </w:r>
      <w:r w:rsidR="00645C58">
        <w:rPr>
          <w:rFonts w:ascii="Times New Roman" w:eastAsia="Times New Roman" w:hAnsi="Times New Roman" w:cs="Times New Roman"/>
          <w:sz w:val="24"/>
          <w:szCs w:val="24"/>
        </w:rPr>
        <w:t>Salicaceae</w:t>
      </w:r>
      <w:r w:rsidR="004D31D4" w:rsidRPr="00A333AA">
        <w:rPr>
          <w:rFonts w:ascii="Times New Roman" w:hAnsi="Times New Roman" w:cs="Times New Roman"/>
          <w:sz w:val="24"/>
          <w:szCs w:val="24"/>
          <w:shd w:val="clear" w:color="auto" w:fill="FDFDFD"/>
        </w:rPr>
        <w:t>)</w:t>
      </w:r>
      <w:r w:rsidR="00645C58">
        <w:rPr>
          <w:rFonts w:ascii="Times New Roman" w:hAnsi="Times New Roman" w:cs="Times New Roman"/>
          <w:sz w:val="24"/>
          <w:szCs w:val="24"/>
          <w:shd w:val="clear" w:color="auto" w:fill="FDFDFD"/>
        </w:rPr>
        <w:t xml:space="preserve"> and </w:t>
      </w:r>
      <w:r w:rsidR="00645C58" w:rsidRPr="00BA6E13">
        <w:rPr>
          <w:rFonts w:ascii="Times New Roman" w:hAnsi="Times New Roman" w:cs="Times New Roman"/>
          <w:sz w:val="24"/>
          <w:szCs w:val="24"/>
          <w:shd w:val="clear" w:color="auto" w:fill="FDFDFD"/>
        </w:rPr>
        <w:t>three</w:t>
      </w:r>
      <w:r w:rsidR="00645C58">
        <w:rPr>
          <w:rFonts w:ascii="Times New Roman" w:hAnsi="Times New Roman" w:cs="Times New Roman"/>
          <w:sz w:val="24"/>
          <w:szCs w:val="24"/>
          <w:shd w:val="clear" w:color="auto" w:fill="FDFDFD"/>
        </w:rPr>
        <w:t xml:space="preserve"> had AM, EM and NM (</w:t>
      </w:r>
      <w:proofErr w:type="spellStart"/>
      <w:r w:rsidR="00645C58" w:rsidRPr="00645C58">
        <w:rPr>
          <w:rFonts w:ascii="Times New Roman" w:hAnsi="Times New Roman" w:cs="Times New Roman"/>
          <w:sz w:val="24"/>
          <w:szCs w:val="24"/>
          <w:shd w:val="clear" w:color="auto" w:fill="FDFDFD"/>
        </w:rPr>
        <w:t>Goodeniaceae</w:t>
      </w:r>
      <w:proofErr w:type="spellEnd"/>
      <w:r w:rsidR="00645C58">
        <w:rPr>
          <w:rFonts w:ascii="Times New Roman" w:hAnsi="Times New Roman" w:cs="Times New Roman"/>
          <w:sz w:val="24"/>
          <w:szCs w:val="24"/>
          <w:shd w:val="clear" w:color="auto" w:fill="FDFDFD"/>
        </w:rPr>
        <w:t xml:space="preserve">, </w:t>
      </w:r>
      <w:proofErr w:type="spellStart"/>
      <w:r w:rsidR="00645C58" w:rsidRPr="00645C58">
        <w:rPr>
          <w:rFonts w:ascii="Times New Roman" w:hAnsi="Times New Roman" w:cs="Times New Roman"/>
          <w:sz w:val="24"/>
          <w:szCs w:val="24"/>
          <w:shd w:val="clear" w:color="auto" w:fill="FDFDFD"/>
        </w:rPr>
        <w:t>Nyctaginaceae</w:t>
      </w:r>
      <w:proofErr w:type="spellEnd"/>
      <w:r w:rsidR="00645C58">
        <w:rPr>
          <w:rFonts w:ascii="Times New Roman" w:hAnsi="Times New Roman" w:cs="Times New Roman"/>
          <w:sz w:val="24"/>
          <w:szCs w:val="24"/>
          <w:shd w:val="clear" w:color="auto" w:fill="FDFDFD"/>
        </w:rPr>
        <w:t xml:space="preserve"> and </w:t>
      </w:r>
      <w:proofErr w:type="spellStart"/>
      <w:r w:rsidR="00645C58" w:rsidRPr="00645C58">
        <w:rPr>
          <w:rFonts w:ascii="Times New Roman" w:hAnsi="Times New Roman" w:cs="Times New Roman"/>
          <w:sz w:val="24"/>
          <w:szCs w:val="24"/>
          <w:shd w:val="clear" w:color="auto" w:fill="FDFDFD"/>
        </w:rPr>
        <w:t>Polygonaceae</w:t>
      </w:r>
      <w:proofErr w:type="spellEnd"/>
      <w:r w:rsidR="00645C58">
        <w:rPr>
          <w:rFonts w:ascii="Times New Roman" w:hAnsi="Times New Roman" w:cs="Times New Roman"/>
          <w:sz w:val="24"/>
          <w:szCs w:val="24"/>
          <w:shd w:val="clear" w:color="auto" w:fill="FDFDFD"/>
        </w:rPr>
        <w:t>)</w:t>
      </w:r>
      <w:r w:rsidR="00AB4FDE">
        <w:rPr>
          <w:rFonts w:ascii="Times New Roman" w:hAnsi="Times New Roman" w:cs="Times New Roman"/>
          <w:sz w:val="24"/>
          <w:szCs w:val="24"/>
          <w:shd w:val="clear" w:color="auto" w:fill="FDFDFD"/>
        </w:rPr>
        <w:t xml:space="preserve">. </w:t>
      </w:r>
      <w:r w:rsidR="0025401D">
        <w:rPr>
          <w:rFonts w:ascii="Times New Roman" w:eastAsia="Times New Roman" w:hAnsi="Times New Roman" w:cs="Times New Roman"/>
          <w:color w:val="000000"/>
          <w:sz w:val="24"/>
          <w:szCs w:val="24"/>
        </w:rPr>
        <w:t xml:space="preserve">The phylogenetic signal strength differs among mycorrhizal types. While AM and EM are mostly spread randomly across the plant phylogeny, NM and MIX are phylogenetically clustered to some </w:t>
      </w:r>
      <w:r w:rsidR="0025401D" w:rsidRPr="00275A82">
        <w:rPr>
          <w:rFonts w:ascii="Times New Roman" w:eastAsia="Times New Roman" w:hAnsi="Times New Roman" w:cs="Times New Roman"/>
          <w:color w:val="000000"/>
          <w:sz w:val="24"/>
          <w:szCs w:val="24"/>
        </w:rPr>
        <w:t>extent (Table S</w:t>
      </w:r>
      <w:r w:rsidR="001C6159">
        <w:rPr>
          <w:rFonts w:ascii="Times New Roman" w:eastAsia="Times New Roman" w:hAnsi="Times New Roman" w:cs="Times New Roman"/>
          <w:color w:val="000000"/>
          <w:sz w:val="24"/>
          <w:szCs w:val="24"/>
        </w:rPr>
        <w:t>3</w:t>
      </w:r>
      <w:r w:rsidR="0025401D" w:rsidRPr="00275A82">
        <w:rPr>
          <w:rFonts w:ascii="Times New Roman" w:eastAsia="Times New Roman" w:hAnsi="Times New Roman" w:cs="Times New Roman"/>
          <w:color w:val="000000"/>
          <w:sz w:val="24"/>
          <w:szCs w:val="24"/>
        </w:rPr>
        <w:t xml:space="preserve">). Likewise, the phylogenetic signal of diversification rates was significantly different from a random structure in </w:t>
      </w:r>
      <w:proofErr w:type="spellStart"/>
      <w:r w:rsidR="0025401D" w:rsidRPr="00275A82">
        <w:rPr>
          <w:rFonts w:ascii="Times New Roman" w:eastAsia="Times New Roman" w:hAnsi="Times New Roman" w:cs="Times New Roman"/>
          <w:color w:val="000000"/>
          <w:sz w:val="24"/>
          <w:szCs w:val="24"/>
        </w:rPr>
        <w:t>r</w:t>
      </w:r>
      <w:r w:rsidR="0025401D" w:rsidRPr="00275A82">
        <w:rPr>
          <w:rFonts w:ascii="Times New Roman" w:eastAsia="Times New Roman" w:hAnsi="Times New Roman" w:cs="Times New Roman"/>
          <w:i/>
          <w:color w:val="000000"/>
          <w:sz w:val="24"/>
          <w:szCs w:val="24"/>
          <w:vertAlign w:val="superscript"/>
        </w:rPr>
        <w:t>ɛ</w:t>
      </w:r>
      <w:proofErr w:type="spellEnd"/>
      <w:r w:rsidR="0025401D" w:rsidRPr="00275A82">
        <w:rPr>
          <w:rFonts w:ascii="Times New Roman" w:eastAsia="Times New Roman" w:hAnsi="Times New Roman" w:cs="Times New Roman"/>
          <w:i/>
          <w:color w:val="000000"/>
          <w:sz w:val="24"/>
          <w:szCs w:val="24"/>
          <w:vertAlign w:val="superscript"/>
        </w:rPr>
        <w:t xml:space="preserve">=0.0 </w:t>
      </w:r>
      <w:r w:rsidR="0025401D" w:rsidRPr="00275A82">
        <w:rPr>
          <w:rFonts w:ascii="Times New Roman" w:eastAsia="Times New Roman" w:hAnsi="Times New Roman" w:cs="Times New Roman"/>
          <w:color w:val="000000"/>
          <w:sz w:val="24"/>
          <w:szCs w:val="24"/>
        </w:rPr>
        <w:t xml:space="preserve">but not in </w:t>
      </w:r>
      <w:proofErr w:type="spellStart"/>
      <w:r w:rsidR="0025401D" w:rsidRPr="00275A82">
        <w:rPr>
          <w:rFonts w:ascii="Times New Roman" w:eastAsia="Times New Roman" w:hAnsi="Times New Roman" w:cs="Times New Roman"/>
          <w:color w:val="000000"/>
          <w:sz w:val="24"/>
          <w:szCs w:val="24"/>
        </w:rPr>
        <w:t>r</w:t>
      </w:r>
      <w:r w:rsidR="0025401D" w:rsidRPr="00275A82">
        <w:rPr>
          <w:rFonts w:ascii="Times New Roman" w:eastAsia="Times New Roman" w:hAnsi="Times New Roman" w:cs="Times New Roman"/>
          <w:i/>
          <w:color w:val="000000"/>
          <w:sz w:val="24"/>
          <w:szCs w:val="24"/>
          <w:vertAlign w:val="superscript"/>
        </w:rPr>
        <w:t>ɛ</w:t>
      </w:r>
      <w:proofErr w:type="spellEnd"/>
      <w:r w:rsidR="0025401D" w:rsidRPr="00275A82">
        <w:rPr>
          <w:rFonts w:ascii="Times New Roman" w:eastAsia="Times New Roman" w:hAnsi="Times New Roman" w:cs="Times New Roman"/>
          <w:i/>
          <w:color w:val="000000"/>
          <w:sz w:val="24"/>
          <w:szCs w:val="24"/>
          <w:vertAlign w:val="superscript"/>
        </w:rPr>
        <w:t>=0.9</w:t>
      </w:r>
      <w:r w:rsidR="0025401D" w:rsidRPr="00275A82">
        <w:rPr>
          <w:rFonts w:ascii="Times New Roman" w:eastAsia="Times New Roman" w:hAnsi="Times New Roman" w:cs="Times New Roman"/>
          <w:color w:val="000000"/>
          <w:sz w:val="24"/>
          <w:szCs w:val="24"/>
        </w:rPr>
        <w:t xml:space="preserve"> (Table S</w:t>
      </w:r>
      <w:r w:rsidR="001C6159">
        <w:rPr>
          <w:rFonts w:ascii="Times New Roman" w:eastAsia="Times New Roman" w:hAnsi="Times New Roman" w:cs="Times New Roman"/>
          <w:color w:val="000000"/>
          <w:sz w:val="24"/>
          <w:szCs w:val="24"/>
        </w:rPr>
        <w:t>3</w:t>
      </w:r>
      <w:r w:rsidR="0025401D" w:rsidRPr="00275A82">
        <w:rPr>
          <w:rFonts w:ascii="Times New Roman" w:eastAsia="Times New Roman" w:hAnsi="Times New Roman" w:cs="Times New Roman"/>
          <w:color w:val="000000"/>
          <w:sz w:val="24"/>
          <w:szCs w:val="24"/>
        </w:rPr>
        <w:t>). There was a significant difference in diversification rates between the mycorrhizal states, irrespective of the extinction scenario (</w:t>
      </w:r>
      <w:proofErr w:type="spellStart"/>
      <w:r w:rsidR="0025401D" w:rsidRPr="00275A82">
        <w:rPr>
          <w:rFonts w:ascii="Times New Roman" w:eastAsia="Times New Roman" w:hAnsi="Times New Roman" w:cs="Times New Roman"/>
          <w:color w:val="000000"/>
          <w:sz w:val="24"/>
          <w:szCs w:val="24"/>
        </w:rPr>
        <w:t>r</w:t>
      </w:r>
      <w:r w:rsidR="0025401D" w:rsidRPr="00275A82">
        <w:rPr>
          <w:rFonts w:ascii="Times New Roman" w:eastAsia="Times New Roman" w:hAnsi="Times New Roman" w:cs="Times New Roman"/>
          <w:i/>
          <w:color w:val="000000"/>
          <w:sz w:val="24"/>
          <w:szCs w:val="24"/>
          <w:vertAlign w:val="superscript"/>
        </w:rPr>
        <w:t>ɛ</w:t>
      </w:r>
      <w:proofErr w:type="spellEnd"/>
      <w:r w:rsidR="0025401D" w:rsidRPr="00275A82">
        <w:rPr>
          <w:rFonts w:ascii="Times New Roman" w:eastAsia="Times New Roman" w:hAnsi="Times New Roman" w:cs="Times New Roman"/>
          <w:i/>
          <w:color w:val="000000"/>
          <w:sz w:val="24"/>
          <w:szCs w:val="24"/>
          <w:vertAlign w:val="superscript"/>
        </w:rPr>
        <w:t xml:space="preserve">=0.0 </w:t>
      </w:r>
      <w:r w:rsidR="0025401D" w:rsidRPr="00275A82">
        <w:rPr>
          <w:rFonts w:ascii="Times New Roman" w:eastAsia="Times New Roman" w:hAnsi="Times New Roman" w:cs="Times New Roman"/>
          <w:color w:val="000000"/>
          <w:sz w:val="24"/>
          <w:szCs w:val="24"/>
        </w:rPr>
        <w:t>F=</w:t>
      </w:r>
      <w:r w:rsidR="00FC0804" w:rsidRPr="00FC0804">
        <w:t xml:space="preserve"> </w:t>
      </w:r>
      <w:r w:rsidR="00FC0804" w:rsidRPr="00FC0804">
        <w:rPr>
          <w:rFonts w:ascii="Times New Roman" w:eastAsia="Times New Roman" w:hAnsi="Times New Roman" w:cs="Times New Roman"/>
          <w:color w:val="000000"/>
          <w:sz w:val="24"/>
          <w:szCs w:val="24"/>
        </w:rPr>
        <w:t>13.25</w:t>
      </w:r>
      <w:r w:rsidR="0025401D" w:rsidRPr="00275A82">
        <w:rPr>
          <w:rFonts w:ascii="Times New Roman" w:eastAsia="Times New Roman" w:hAnsi="Times New Roman" w:cs="Times New Roman"/>
          <w:color w:val="000000"/>
          <w:sz w:val="24"/>
          <w:szCs w:val="24"/>
        </w:rPr>
        <w:t>, P=</w:t>
      </w:r>
      <w:r w:rsidR="003C744F" w:rsidRPr="00275A82">
        <w:rPr>
          <w:rFonts w:ascii="Times New Roman" w:eastAsia="Times New Roman" w:hAnsi="Times New Roman" w:cs="Times New Roman"/>
          <w:color w:val="000000"/>
          <w:sz w:val="24"/>
          <w:szCs w:val="24"/>
        </w:rPr>
        <w:t>0.00</w:t>
      </w:r>
      <w:r w:rsidR="00FC0804">
        <w:rPr>
          <w:rFonts w:ascii="Times New Roman" w:eastAsia="Times New Roman" w:hAnsi="Times New Roman" w:cs="Times New Roman"/>
          <w:color w:val="000000"/>
          <w:sz w:val="24"/>
          <w:szCs w:val="24"/>
        </w:rPr>
        <w:t>1</w:t>
      </w:r>
      <w:r w:rsidR="0025401D" w:rsidRPr="00275A82">
        <w:rPr>
          <w:rFonts w:ascii="Times New Roman" w:eastAsia="Times New Roman" w:hAnsi="Times New Roman" w:cs="Times New Roman"/>
          <w:color w:val="000000"/>
          <w:sz w:val="24"/>
          <w:szCs w:val="24"/>
        </w:rPr>
        <w:t xml:space="preserve">; </w:t>
      </w:r>
      <w:proofErr w:type="spellStart"/>
      <w:r w:rsidR="0025401D" w:rsidRPr="00275A82">
        <w:rPr>
          <w:rFonts w:ascii="Times New Roman" w:eastAsia="Times New Roman" w:hAnsi="Times New Roman" w:cs="Times New Roman"/>
          <w:color w:val="000000"/>
          <w:sz w:val="24"/>
          <w:szCs w:val="24"/>
        </w:rPr>
        <w:t>r</w:t>
      </w:r>
      <w:r w:rsidR="0025401D" w:rsidRPr="00275A82">
        <w:rPr>
          <w:rFonts w:ascii="Times New Roman" w:eastAsia="Times New Roman" w:hAnsi="Times New Roman" w:cs="Times New Roman"/>
          <w:i/>
          <w:color w:val="000000"/>
          <w:sz w:val="24"/>
          <w:szCs w:val="24"/>
          <w:vertAlign w:val="superscript"/>
        </w:rPr>
        <w:t>ɛ</w:t>
      </w:r>
      <w:proofErr w:type="spellEnd"/>
      <w:r w:rsidR="0025401D" w:rsidRPr="00275A82">
        <w:rPr>
          <w:rFonts w:ascii="Times New Roman" w:eastAsia="Times New Roman" w:hAnsi="Times New Roman" w:cs="Times New Roman"/>
          <w:i/>
          <w:color w:val="000000"/>
          <w:sz w:val="24"/>
          <w:szCs w:val="24"/>
          <w:vertAlign w:val="superscript"/>
        </w:rPr>
        <w:t>=0.9</w:t>
      </w:r>
      <w:r w:rsidR="0025401D" w:rsidRPr="00275A82">
        <w:rPr>
          <w:rFonts w:ascii="Times New Roman" w:eastAsia="Times New Roman" w:hAnsi="Times New Roman" w:cs="Times New Roman"/>
          <w:color w:val="000000"/>
          <w:sz w:val="24"/>
          <w:szCs w:val="24"/>
        </w:rPr>
        <w:t xml:space="preserve"> F=</w:t>
      </w:r>
      <w:r w:rsidR="00FC0804" w:rsidRPr="00FC0804">
        <w:t xml:space="preserve"> </w:t>
      </w:r>
      <w:r w:rsidR="00FC0804" w:rsidRPr="00FC0804">
        <w:rPr>
          <w:rFonts w:ascii="Times New Roman" w:eastAsia="Times New Roman" w:hAnsi="Times New Roman" w:cs="Times New Roman"/>
          <w:color w:val="000000"/>
          <w:sz w:val="24"/>
          <w:szCs w:val="24"/>
        </w:rPr>
        <w:t>12.18</w:t>
      </w:r>
      <w:r w:rsidR="0025401D" w:rsidRPr="00275A82">
        <w:rPr>
          <w:rFonts w:ascii="Times New Roman" w:eastAsia="Times New Roman" w:hAnsi="Times New Roman" w:cs="Times New Roman"/>
          <w:color w:val="000000"/>
          <w:sz w:val="24"/>
          <w:szCs w:val="24"/>
        </w:rPr>
        <w:t>, P=</w:t>
      </w:r>
      <w:r w:rsidR="003C744F" w:rsidRPr="00275A82">
        <w:rPr>
          <w:rFonts w:ascii="Times New Roman" w:eastAsia="Times New Roman" w:hAnsi="Times New Roman" w:cs="Times New Roman"/>
          <w:color w:val="000000"/>
          <w:sz w:val="24"/>
          <w:szCs w:val="24"/>
        </w:rPr>
        <w:t>0.0</w:t>
      </w:r>
      <w:r w:rsidR="00FC0804">
        <w:rPr>
          <w:rFonts w:ascii="Times New Roman" w:eastAsia="Times New Roman" w:hAnsi="Times New Roman" w:cs="Times New Roman"/>
          <w:color w:val="000000"/>
          <w:sz w:val="24"/>
          <w:szCs w:val="24"/>
        </w:rPr>
        <w:t>02</w:t>
      </w:r>
      <w:r w:rsidR="0025401D" w:rsidRPr="00275A82">
        <w:rPr>
          <w:rFonts w:ascii="Times New Roman" w:eastAsia="Times New Roman" w:hAnsi="Times New Roman" w:cs="Times New Roman"/>
          <w:color w:val="000000"/>
          <w:sz w:val="24"/>
          <w:szCs w:val="24"/>
        </w:rPr>
        <w:t xml:space="preserve">; Fig. </w:t>
      </w:r>
      <w:r w:rsidR="00AB4FDE" w:rsidRPr="00275A82">
        <w:rPr>
          <w:rFonts w:ascii="Times New Roman" w:eastAsia="Times New Roman" w:hAnsi="Times New Roman" w:cs="Times New Roman"/>
          <w:color w:val="000000"/>
          <w:sz w:val="24"/>
          <w:szCs w:val="24"/>
        </w:rPr>
        <w:t>3</w:t>
      </w:r>
      <w:r w:rsidR="009C474A" w:rsidRPr="00275A82">
        <w:rPr>
          <w:rFonts w:ascii="Times New Roman" w:eastAsia="Times New Roman" w:hAnsi="Times New Roman" w:cs="Times New Roman"/>
          <w:color w:val="000000"/>
          <w:sz w:val="24"/>
          <w:szCs w:val="24"/>
        </w:rPr>
        <w:t>a and 3b</w:t>
      </w:r>
      <w:r w:rsidR="0025401D" w:rsidRPr="00275A82">
        <w:rPr>
          <w:rFonts w:ascii="Times New Roman" w:eastAsia="Times New Roman" w:hAnsi="Times New Roman" w:cs="Times New Roman"/>
          <w:color w:val="000000"/>
          <w:sz w:val="24"/>
          <w:szCs w:val="24"/>
        </w:rPr>
        <w:t>), which was observed in the ANOVA and in the phylogenetic ANOVA (Table S</w:t>
      </w:r>
      <w:r w:rsidR="001C6159">
        <w:rPr>
          <w:rFonts w:ascii="Times New Roman" w:eastAsia="Times New Roman" w:hAnsi="Times New Roman" w:cs="Times New Roman"/>
          <w:color w:val="000000"/>
          <w:sz w:val="24"/>
          <w:szCs w:val="24"/>
        </w:rPr>
        <w:t>4</w:t>
      </w:r>
      <w:r w:rsidR="0025401D" w:rsidRPr="00275A82">
        <w:rPr>
          <w:rFonts w:ascii="Times New Roman" w:eastAsia="Times New Roman" w:hAnsi="Times New Roman" w:cs="Times New Roman"/>
          <w:color w:val="000000"/>
          <w:sz w:val="24"/>
          <w:szCs w:val="24"/>
        </w:rPr>
        <w:t xml:space="preserve">). The </w:t>
      </w:r>
      <w:r w:rsidR="0025401D" w:rsidRPr="00275A82">
        <w:rPr>
          <w:rFonts w:ascii="Times New Roman" w:eastAsia="Times New Roman" w:hAnsi="Times New Roman" w:cs="Times New Roman"/>
          <w:i/>
          <w:color w:val="000000"/>
          <w:sz w:val="24"/>
          <w:szCs w:val="24"/>
        </w:rPr>
        <w:t xml:space="preserve">a posteriori </w:t>
      </w:r>
      <w:r w:rsidR="0025401D" w:rsidRPr="00275A82">
        <w:rPr>
          <w:rFonts w:ascii="Times New Roman" w:eastAsia="Times New Roman" w:hAnsi="Times New Roman" w:cs="Times New Roman"/>
          <w:color w:val="000000"/>
          <w:sz w:val="24"/>
          <w:szCs w:val="24"/>
        </w:rPr>
        <w:t xml:space="preserve">analysis of the ANOVA showed that </w:t>
      </w:r>
      <w:r w:rsidR="0025401D" w:rsidRPr="00275A82">
        <w:rPr>
          <w:rFonts w:ascii="Times New Roman" w:eastAsia="Times New Roman" w:hAnsi="Times New Roman" w:cs="Times New Roman"/>
          <w:color w:val="000000"/>
          <w:sz w:val="24"/>
          <w:szCs w:val="24"/>
        </w:rPr>
        <w:lastRenderedPageBreak/>
        <w:t xml:space="preserve">diversification of MIX families </w:t>
      </w:r>
      <w:r w:rsidR="00C84F86" w:rsidRPr="00275A82">
        <w:rPr>
          <w:rFonts w:ascii="Times New Roman" w:eastAsia="Times New Roman" w:hAnsi="Times New Roman" w:cs="Times New Roman"/>
          <w:color w:val="000000"/>
          <w:sz w:val="24"/>
          <w:szCs w:val="24"/>
        </w:rPr>
        <w:t xml:space="preserve">was </w:t>
      </w:r>
      <w:r w:rsidR="0025401D" w:rsidRPr="00275A82">
        <w:rPr>
          <w:rFonts w:ascii="Times New Roman" w:eastAsia="Times New Roman" w:hAnsi="Times New Roman" w:cs="Times New Roman"/>
          <w:color w:val="000000"/>
          <w:sz w:val="24"/>
          <w:szCs w:val="24"/>
        </w:rPr>
        <w:t>significantly higher than that of AM</w:t>
      </w:r>
      <w:r w:rsidR="00FC0804">
        <w:rPr>
          <w:rFonts w:ascii="Times New Roman" w:eastAsia="Times New Roman" w:hAnsi="Times New Roman" w:cs="Times New Roman"/>
          <w:color w:val="000000"/>
          <w:sz w:val="24"/>
          <w:szCs w:val="24"/>
        </w:rPr>
        <w:t>, EM</w:t>
      </w:r>
      <w:r w:rsidR="003C744F" w:rsidRPr="00275A82">
        <w:rPr>
          <w:rFonts w:ascii="Times New Roman" w:eastAsia="Times New Roman" w:hAnsi="Times New Roman" w:cs="Times New Roman"/>
          <w:color w:val="000000"/>
          <w:sz w:val="24"/>
          <w:szCs w:val="24"/>
        </w:rPr>
        <w:t xml:space="preserve"> </w:t>
      </w:r>
      <w:r w:rsidR="0025401D" w:rsidRPr="00275A82">
        <w:rPr>
          <w:rFonts w:ascii="Times New Roman" w:eastAsia="Times New Roman" w:hAnsi="Times New Roman" w:cs="Times New Roman"/>
          <w:color w:val="000000"/>
          <w:sz w:val="24"/>
          <w:szCs w:val="24"/>
        </w:rPr>
        <w:t>and NM families</w:t>
      </w:r>
      <w:r w:rsidR="00645C58" w:rsidRPr="00275A82">
        <w:rPr>
          <w:rFonts w:ascii="Times New Roman" w:eastAsia="Times New Roman" w:hAnsi="Times New Roman" w:cs="Times New Roman"/>
          <w:color w:val="000000"/>
          <w:sz w:val="24"/>
          <w:szCs w:val="24"/>
        </w:rPr>
        <w:t xml:space="preserve"> and t</w:t>
      </w:r>
      <w:r w:rsidR="0025401D" w:rsidRPr="00275A82">
        <w:rPr>
          <w:rFonts w:ascii="Times New Roman" w:eastAsia="Times New Roman" w:hAnsi="Times New Roman" w:cs="Times New Roman"/>
          <w:color w:val="000000"/>
          <w:sz w:val="24"/>
          <w:szCs w:val="24"/>
        </w:rPr>
        <w:t>he same tendency is observed when correcting for the phylogenetic structure (Table S</w:t>
      </w:r>
      <w:r w:rsidR="001C6159">
        <w:rPr>
          <w:rFonts w:ascii="Times New Roman" w:eastAsia="Times New Roman" w:hAnsi="Times New Roman" w:cs="Times New Roman"/>
          <w:color w:val="000000"/>
          <w:sz w:val="24"/>
          <w:szCs w:val="24"/>
        </w:rPr>
        <w:t>5</w:t>
      </w:r>
      <w:r w:rsidR="0025401D" w:rsidRPr="00275A82">
        <w:rPr>
          <w:rFonts w:ascii="Times New Roman" w:eastAsia="Times New Roman" w:hAnsi="Times New Roman" w:cs="Times New Roman"/>
          <w:color w:val="000000"/>
          <w:sz w:val="24"/>
          <w:szCs w:val="24"/>
        </w:rPr>
        <w:t>).</w:t>
      </w:r>
      <w:r w:rsidR="0025401D">
        <w:rPr>
          <w:rFonts w:ascii="Times New Roman" w:eastAsia="Times New Roman" w:hAnsi="Times New Roman" w:cs="Times New Roman"/>
          <w:color w:val="000000"/>
          <w:sz w:val="24"/>
          <w:szCs w:val="24"/>
        </w:rPr>
        <w:t xml:space="preserve"> </w:t>
      </w:r>
    </w:p>
    <w:p w14:paraId="3D825AA1" w14:textId="0B756544" w:rsidR="008E5CB7" w:rsidRPr="004A4708" w:rsidRDefault="0025401D" w:rsidP="004A4708">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275A82">
        <w:rPr>
          <w:rFonts w:ascii="Times New Roman" w:eastAsia="Times New Roman" w:hAnsi="Times New Roman" w:cs="Times New Roman"/>
          <w:color w:val="000000"/>
          <w:sz w:val="24"/>
          <w:szCs w:val="24"/>
          <w:shd w:val="clear" w:color="auto" w:fill="FDFDFD"/>
        </w:rPr>
        <w:t xml:space="preserve">The higher values of mycorrhizal </w:t>
      </w:r>
      <w:r w:rsidRPr="00275A82">
        <w:rPr>
          <w:rFonts w:ascii="Times New Roman" w:eastAsia="Times New Roman" w:hAnsi="Times New Roman" w:cs="Times New Roman"/>
          <w:sz w:val="24"/>
          <w:szCs w:val="24"/>
          <w:shd w:val="clear" w:color="auto" w:fill="FDFDFD"/>
        </w:rPr>
        <w:t xml:space="preserve">diversity </w:t>
      </w:r>
      <w:r w:rsidRPr="00275A82">
        <w:rPr>
          <w:rFonts w:ascii="Times New Roman" w:eastAsia="Times New Roman" w:hAnsi="Times New Roman" w:cs="Times New Roman"/>
          <w:color w:val="000000"/>
          <w:sz w:val="24"/>
          <w:szCs w:val="24"/>
          <w:shd w:val="clear" w:color="auto" w:fill="FDFDFD"/>
        </w:rPr>
        <w:t xml:space="preserve">index were found in </w:t>
      </w:r>
      <w:r w:rsidR="002E29A9" w:rsidRPr="00275A82">
        <w:rPr>
          <w:rFonts w:ascii="Times New Roman" w:eastAsia="Times New Roman" w:hAnsi="Times New Roman" w:cs="Times New Roman"/>
          <w:color w:val="000000"/>
          <w:sz w:val="24"/>
          <w:szCs w:val="24"/>
        </w:rPr>
        <w:t xml:space="preserve">Rhizophoraceae </w:t>
      </w:r>
      <w:r w:rsidRPr="00BA6E13">
        <w:rPr>
          <w:rFonts w:ascii="Times New Roman" w:eastAsia="Times New Roman" w:hAnsi="Times New Roman" w:cs="Times New Roman"/>
          <w:color w:val="000000"/>
          <w:sz w:val="24"/>
          <w:szCs w:val="24"/>
        </w:rPr>
        <w:t>(</w:t>
      </w:r>
      <w:r w:rsidR="002E29A9" w:rsidRPr="00BA6E13">
        <w:rPr>
          <w:rFonts w:ascii="Times New Roman" w:eastAsia="Times New Roman" w:hAnsi="Times New Roman" w:cs="Times New Roman"/>
          <w:color w:val="000000"/>
          <w:sz w:val="24"/>
          <w:szCs w:val="24"/>
        </w:rPr>
        <w:t>0.72</w:t>
      </w:r>
      <w:r w:rsidR="00BA6E13">
        <w:rPr>
          <w:rFonts w:ascii="Times New Roman" w:eastAsia="Times New Roman" w:hAnsi="Times New Roman" w:cs="Times New Roman"/>
          <w:color w:val="000000"/>
          <w:sz w:val="24"/>
          <w:szCs w:val="24"/>
        </w:rPr>
        <w:t>6</w:t>
      </w:r>
      <w:r w:rsidRPr="00BA6E13">
        <w:rPr>
          <w:rFonts w:ascii="Times New Roman" w:eastAsia="Times New Roman" w:hAnsi="Times New Roman" w:cs="Times New Roman"/>
          <w:color w:val="000000"/>
          <w:sz w:val="24"/>
          <w:szCs w:val="24"/>
        </w:rPr>
        <w:t>)</w:t>
      </w:r>
      <w:r w:rsidR="00BA6E13" w:rsidRPr="00BA6E13">
        <w:rPr>
          <w:rFonts w:ascii="Times New Roman" w:eastAsia="Times New Roman" w:hAnsi="Times New Roman" w:cs="Times New Roman"/>
          <w:color w:val="000000"/>
          <w:sz w:val="24"/>
          <w:szCs w:val="24"/>
        </w:rPr>
        <w:t xml:space="preserve">, </w:t>
      </w:r>
      <w:proofErr w:type="spellStart"/>
      <w:r w:rsidR="002E29A9" w:rsidRPr="00BA6E13">
        <w:rPr>
          <w:rFonts w:ascii="Times New Roman" w:eastAsia="Times New Roman" w:hAnsi="Times New Roman" w:cs="Times New Roman"/>
          <w:color w:val="000000"/>
          <w:sz w:val="24"/>
          <w:szCs w:val="24"/>
        </w:rPr>
        <w:t>Nyctaginaceae</w:t>
      </w:r>
      <w:proofErr w:type="spellEnd"/>
      <w:r w:rsidR="002E29A9" w:rsidRPr="00BA6E13">
        <w:rPr>
          <w:rFonts w:ascii="Times New Roman" w:eastAsia="Times New Roman" w:hAnsi="Times New Roman" w:cs="Times New Roman"/>
          <w:color w:val="000000"/>
          <w:sz w:val="24"/>
          <w:szCs w:val="24"/>
        </w:rPr>
        <w:t xml:space="preserve"> </w:t>
      </w:r>
      <w:r w:rsidR="00BA6E13" w:rsidRPr="00BA6E13">
        <w:rPr>
          <w:rFonts w:ascii="Times New Roman" w:eastAsia="Times New Roman" w:hAnsi="Times New Roman" w:cs="Times New Roman"/>
          <w:color w:val="000000"/>
          <w:sz w:val="24"/>
          <w:szCs w:val="24"/>
        </w:rPr>
        <w:t xml:space="preserve">(0.693) </w:t>
      </w:r>
      <w:r w:rsidR="009C474A" w:rsidRPr="00BA6E13">
        <w:rPr>
          <w:rFonts w:ascii="Times New Roman" w:eastAsia="Times New Roman" w:hAnsi="Times New Roman" w:cs="Times New Roman"/>
          <w:color w:val="000000"/>
          <w:sz w:val="24"/>
          <w:szCs w:val="24"/>
        </w:rPr>
        <w:t xml:space="preserve">and </w:t>
      </w:r>
      <w:proofErr w:type="spellStart"/>
      <w:r w:rsidR="00BA6E13" w:rsidRPr="00BA6E13">
        <w:rPr>
          <w:rFonts w:ascii="Times New Roman" w:eastAsia="Times New Roman" w:hAnsi="Times New Roman" w:cs="Times New Roman"/>
          <w:color w:val="000000"/>
          <w:sz w:val="24"/>
          <w:szCs w:val="24"/>
        </w:rPr>
        <w:t>Plumbaginaceae</w:t>
      </w:r>
      <w:proofErr w:type="spellEnd"/>
      <w:r w:rsidR="00BA6E13">
        <w:rPr>
          <w:rFonts w:ascii="Times New Roman" w:eastAsia="Times New Roman" w:hAnsi="Times New Roman" w:cs="Times New Roman"/>
          <w:color w:val="000000"/>
          <w:sz w:val="24"/>
          <w:szCs w:val="24"/>
        </w:rPr>
        <w:t xml:space="preserve"> (0.692</w:t>
      </w:r>
      <w:r w:rsidR="009C474A" w:rsidRPr="00275A82">
        <w:rPr>
          <w:rFonts w:ascii="Times New Roman" w:eastAsia="Times New Roman" w:hAnsi="Times New Roman" w:cs="Times New Roman"/>
          <w:color w:val="000000"/>
          <w:sz w:val="24"/>
          <w:szCs w:val="24"/>
        </w:rPr>
        <w:t xml:space="preserve">), </w:t>
      </w:r>
      <w:r w:rsidRPr="00275A82">
        <w:rPr>
          <w:rFonts w:ascii="Times New Roman" w:eastAsia="Times New Roman" w:hAnsi="Times New Roman" w:cs="Times New Roman"/>
          <w:color w:val="000000"/>
          <w:sz w:val="24"/>
          <w:szCs w:val="24"/>
        </w:rPr>
        <w:t xml:space="preserve">while the lowest </w:t>
      </w:r>
      <w:r w:rsidR="009C474A" w:rsidRPr="00275A82">
        <w:rPr>
          <w:rFonts w:ascii="Times New Roman" w:eastAsia="Times New Roman" w:hAnsi="Times New Roman" w:cs="Times New Roman"/>
          <w:color w:val="000000"/>
          <w:sz w:val="24"/>
          <w:szCs w:val="24"/>
        </w:rPr>
        <w:t xml:space="preserve">value </w:t>
      </w:r>
      <w:r w:rsidRPr="00275A82">
        <w:rPr>
          <w:rFonts w:ascii="Times New Roman" w:eastAsia="Times New Roman" w:hAnsi="Times New Roman" w:cs="Times New Roman"/>
          <w:color w:val="000000"/>
          <w:sz w:val="24"/>
          <w:szCs w:val="24"/>
        </w:rPr>
        <w:t xml:space="preserve">was zero and it was observed in </w:t>
      </w:r>
      <w:r w:rsidR="00FA707D" w:rsidRPr="00275A82">
        <w:rPr>
          <w:rFonts w:ascii="Times New Roman" w:eastAsia="Times New Roman" w:hAnsi="Times New Roman" w:cs="Times New Roman"/>
          <w:color w:val="000000"/>
          <w:sz w:val="24"/>
          <w:szCs w:val="24"/>
        </w:rPr>
        <w:t>275</w:t>
      </w:r>
      <w:r w:rsidRPr="00275A82">
        <w:rPr>
          <w:rFonts w:ascii="Times New Roman" w:eastAsia="Times New Roman" w:hAnsi="Times New Roman" w:cs="Times New Roman"/>
          <w:color w:val="000000"/>
          <w:sz w:val="24"/>
          <w:szCs w:val="24"/>
        </w:rPr>
        <w:t xml:space="preserve"> families that have all species in the same mycorrhizal state, like in Pinaceae (EM, n=</w:t>
      </w:r>
      <w:r w:rsidR="009C474A" w:rsidRPr="00275A82">
        <w:rPr>
          <w:rFonts w:ascii="Times New Roman" w:eastAsia="Times New Roman" w:hAnsi="Times New Roman" w:cs="Times New Roman"/>
          <w:color w:val="000000"/>
          <w:sz w:val="24"/>
          <w:szCs w:val="24"/>
        </w:rPr>
        <w:t>255</w:t>
      </w:r>
      <w:r w:rsidRPr="00275A82">
        <w:rPr>
          <w:rFonts w:ascii="Times New Roman" w:eastAsia="Times New Roman" w:hAnsi="Times New Roman" w:cs="Times New Roman"/>
          <w:color w:val="000000"/>
          <w:sz w:val="24"/>
          <w:szCs w:val="24"/>
        </w:rPr>
        <w:t xml:space="preserve">), </w:t>
      </w:r>
      <w:proofErr w:type="spellStart"/>
      <w:r w:rsidRPr="00275A82">
        <w:rPr>
          <w:rFonts w:ascii="Times New Roman" w:eastAsia="Times New Roman" w:hAnsi="Times New Roman" w:cs="Times New Roman"/>
          <w:color w:val="000000"/>
          <w:sz w:val="24"/>
          <w:szCs w:val="24"/>
        </w:rPr>
        <w:t>Araucariaceae</w:t>
      </w:r>
      <w:proofErr w:type="spellEnd"/>
      <w:r w:rsidRPr="00275A82">
        <w:rPr>
          <w:rFonts w:ascii="Times New Roman" w:eastAsia="Times New Roman" w:hAnsi="Times New Roman" w:cs="Times New Roman"/>
          <w:color w:val="000000"/>
          <w:sz w:val="24"/>
          <w:szCs w:val="24"/>
        </w:rPr>
        <w:t xml:space="preserve"> (AM, n=</w:t>
      </w:r>
      <w:r w:rsidR="009C474A" w:rsidRPr="00275A82">
        <w:rPr>
          <w:rFonts w:ascii="Times New Roman" w:eastAsia="Times New Roman" w:hAnsi="Times New Roman" w:cs="Times New Roman"/>
          <w:color w:val="000000"/>
          <w:sz w:val="24"/>
          <w:szCs w:val="24"/>
        </w:rPr>
        <w:t>38</w:t>
      </w:r>
      <w:r w:rsidRPr="00275A82">
        <w:rPr>
          <w:rFonts w:ascii="Times New Roman" w:eastAsia="Times New Roman" w:hAnsi="Times New Roman" w:cs="Times New Roman"/>
          <w:color w:val="000000"/>
          <w:sz w:val="24"/>
          <w:szCs w:val="24"/>
        </w:rPr>
        <w:t xml:space="preserve">) and </w:t>
      </w:r>
      <w:r w:rsidR="009C474A" w:rsidRPr="00275A82">
        <w:rPr>
          <w:rFonts w:ascii="Times New Roman" w:eastAsia="Times New Roman" w:hAnsi="Times New Roman" w:cs="Times New Roman"/>
          <w:color w:val="000000"/>
          <w:sz w:val="24"/>
          <w:szCs w:val="24"/>
        </w:rPr>
        <w:t>Droseraceae</w:t>
      </w:r>
      <w:r w:rsidRPr="00275A82">
        <w:rPr>
          <w:rFonts w:ascii="Times New Roman" w:eastAsia="Times New Roman" w:hAnsi="Times New Roman" w:cs="Times New Roman"/>
          <w:color w:val="000000"/>
          <w:sz w:val="24"/>
          <w:szCs w:val="24"/>
        </w:rPr>
        <w:t xml:space="preserve"> (</w:t>
      </w:r>
      <w:r w:rsidR="009C474A" w:rsidRPr="00275A82">
        <w:rPr>
          <w:rFonts w:ascii="Times New Roman" w:eastAsia="Times New Roman" w:hAnsi="Times New Roman" w:cs="Times New Roman"/>
          <w:color w:val="000000"/>
          <w:sz w:val="24"/>
          <w:szCs w:val="24"/>
        </w:rPr>
        <w:t>N</w:t>
      </w:r>
      <w:r w:rsidRPr="00275A82">
        <w:rPr>
          <w:rFonts w:ascii="Times New Roman" w:eastAsia="Times New Roman" w:hAnsi="Times New Roman" w:cs="Times New Roman"/>
          <w:color w:val="000000"/>
          <w:sz w:val="24"/>
          <w:szCs w:val="24"/>
        </w:rPr>
        <w:t>M, n=</w:t>
      </w:r>
      <w:r w:rsidR="009C474A" w:rsidRPr="00275A82">
        <w:rPr>
          <w:rFonts w:ascii="Times New Roman" w:eastAsia="Times New Roman" w:hAnsi="Times New Roman" w:cs="Times New Roman"/>
          <w:color w:val="000000"/>
          <w:sz w:val="24"/>
          <w:szCs w:val="24"/>
        </w:rPr>
        <w:t>189</w:t>
      </w:r>
      <w:r w:rsidRPr="00275A82">
        <w:rPr>
          <w:rFonts w:ascii="Times New Roman" w:eastAsia="Times New Roman" w:hAnsi="Times New Roman" w:cs="Times New Roman"/>
          <w:color w:val="000000"/>
          <w:sz w:val="24"/>
          <w:szCs w:val="24"/>
        </w:rPr>
        <w:t xml:space="preserve">). There was a positive </w:t>
      </w:r>
      <w:del w:id="76" w:author="Tiago" w:date="2019-10-30T09:39:00Z">
        <w:r w:rsidRPr="00275A82" w:rsidDel="00C04F40">
          <w:rPr>
            <w:rFonts w:ascii="Times New Roman" w:eastAsia="Times New Roman" w:hAnsi="Times New Roman" w:cs="Times New Roman"/>
            <w:color w:val="000000"/>
            <w:sz w:val="24"/>
            <w:szCs w:val="24"/>
          </w:rPr>
          <w:delText xml:space="preserve">correlation </w:delText>
        </w:r>
      </w:del>
      <w:ins w:id="77" w:author="Tiago" w:date="2019-10-30T09:39:00Z">
        <w:r w:rsidR="00C04F40">
          <w:rPr>
            <w:rFonts w:ascii="Times New Roman" w:eastAsia="Times New Roman" w:hAnsi="Times New Roman" w:cs="Times New Roman"/>
            <w:color w:val="000000"/>
            <w:sz w:val="24"/>
            <w:szCs w:val="24"/>
          </w:rPr>
          <w:t>association</w:t>
        </w:r>
        <w:r w:rsidR="00C04F40" w:rsidRPr="00275A82">
          <w:rPr>
            <w:rFonts w:ascii="Times New Roman" w:eastAsia="Times New Roman" w:hAnsi="Times New Roman" w:cs="Times New Roman"/>
            <w:color w:val="000000"/>
            <w:sz w:val="24"/>
            <w:szCs w:val="24"/>
          </w:rPr>
          <w:t xml:space="preserve"> </w:t>
        </w:r>
      </w:ins>
      <w:r w:rsidRPr="00275A82">
        <w:rPr>
          <w:rFonts w:ascii="Times New Roman" w:eastAsia="Times New Roman" w:hAnsi="Times New Roman" w:cs="Times New Roman"/>
          <w:color w:val="000000"/>
          <w:sz w:val="24"/>
          <w:szCs w:val="24"/>
        </w:rPr>
        <w:t xml:space="preserve">between mycorrhizal </w:t>
      </w:r>
      <w:r w:rsidRPr="00275A82">
        <w:rPr>
          <w:rFonts w:ascii="Times New Roman" w:eastAsia="Times New Roman" w:hAnsi="Times New Roman" w:cs="Times New Roman"/>
          <w:sz w:val="24"/>
          <w:szCs w:val="24"/>
        </w:rPr>
        <w:t xml:space="preserve">diversity </w:t>
      </w:r>
      <w:r w:rsidRPr="00275A82">
        <w:rPr>
          <w:rFonts w:ascii="Times New Roman" w:eastAsia="Times New Roman" w:hAnsi="Times New Roman" w:cs="Times New Roman"/>
          <w:color w:val="000000"/>
          <w:sz w:val="24"/>
          <w:szCs w:val="24"/>
        </w:rPr>
        <w:t xml:space="preserve">index and diversification rates, observed with the linear models and with the PGLS (Figure </w:t>
      </w:r>
      <w:r w:rsidR="009C474A" w:rsidRPr="00275A82">
        <w:rPr>
          <w:rFonts w:ascii="Times New Roman" w:eastAsia="Times New Roman" w:hAnsi="Times New Roman" w:cs="Times New Roman"/>
          <w:color w:val="000000"/>
          <w:sz w:val="24"/>
          <w:szCs w:val="24"/>
        </w:rPr>
        <w:t>4</w:t>
      </w:r>
      <w:r w:rsidRPr="00275A82">
        <w:rPr>
          <w:rFonts w:ascii="Times New Roman" w:eastAsia="Times New Roman" w:hAnsi="Times New Roman" w:cs="Times New Roman"/>
          <w:color w:val="000000"/>
          <w:sz w:val="24"/>
          <w:szCs w:val="24"/>
        </w:rPr>
        <w:t xml:space="preserve">a and </w:t>
      </w:r>
      <w:r w:rsidR="009C474A" w:rsidRPr="00275A82">
        <w:rPr>
          <w:rFonts w:ascii="Times New Roman" w:eastAsia="Times New Roman" w:hAnsi="Times New Roman" w:cs="Times New Roman"/>
          <w:color w:val="000000"/>
          <w:sz w:val="24"/>
          <w:szCs w:val="24"/>
        </w:rPr>
        <w:t>4</w:t>
      </w:r>
      <w:r w:rsidR="00CA2518" w:rsidRPr="00275A82">
        <w:rPr>
          <w:rFonts w:ascii="Times New Roman" w:eastAsia="Times New Roman" w:hAnsi="Times New Roman" w:cs="Times New Roman"/>
          <w:color w:val="000000"/>
          <w:sz w:val="24"/>
          <w:szCs w:val="24"/>
        </w:rPr>
        <w:t>c</w:t>
      </w:r>
      <w:r w:rsidRPr="00275A82">
        <w:rPr>
          <w:rFonts w:ascii="Times New Roman" w:eastAsia="Times New Roman" w:hAnsi="Times New Roman" w:cs="Times New Roman"/>
          <w:color w:val="000000"/>
          <w:sz w:val="24"/>
          <w:szCs w:val="24"/>
        </w:rPr>
        <w:t xml:space="preserve">). The significant relationship is observed under the </w:t>
      </w:r>
      <w:r w:rsidR="009C474A" w:rsidRPr="00275A82">
        <w:rPr>
          <w:rFonts w:ascii="Times New Roman" w:eastAsia="Times New Roman" w:hAnsi="Times New Roman" w:cs="Times New Roman"/>
          <w:color w:val="000000"/>
          <w:sz w:val="24"/>
          <w:szCs w:val="24"/>
        </w:rPr>
        <w:t>two</w:t>
      </w:r>
      <w:r w:rsidRPr="00275A82">
        <w:rPr>
          <w:rFonts w:ascii="Times New Roman" w:eastAsia="Times New Roman" w:hAnsi="Times New Roman" w:cs="Times New Roman"/>
          <w:color w:val="000000"/>
          <w:sz w:val="24"/>
          <w:szCs w:val="24"/>
        </w:rPr>
        <w:t xml:space="preserve"> different scenarios of extinction (</w:t>
      </w:r>
      <w:r w:rsidR="00CA2518" w:rsidRPr="00275A82">
        <w:rPr>
          <w:rFonts w:ascii="Times New Roman" w:eastAsia="Times New Roman" w:hAnsi="Times New Roman" w:cs="Times New Roman"/>
          <w:color w:val="000000"/>
          <w:sz w:val="24"/>
          <w:szCs w:val="24"/>
        </w:rPr>
        <w:t>r</w:t>
      </w:r>
      <w:r w:rsidR="00CA2518" w:rsidRPr="00275A82">
        <w:rPr>
          <w:rFonts w:ascii="Times New Roman" w:eastAsia="Times New Roman" w:hAnsi="Times New Roman" w:cs="Times New Roman"/>
          <w:color w:val="000000"/>
          <w:sz w:val="24"/>
          <w:szCs w:val="24"/>
          <w:vertAlign w:val="superscript"/>
        </w:rPr>
        <w:t>2</w:t>
      </w:r>
      <w:r w:rsidR="00CA2518" w:rsidRPr="00275A82">
        <w:rPr>
          <w:rFonts w:ascii="Times New Roman" w:eastAsia="Times New Roman" w:hAnsi="Times New Roman" w:cs="Times New Roman"/>
          <w:color w:val="000000"/>
          <w:sz w:val="24"/>
          <w:szCs w:val="24"/>
        </w:rPr>
        <w:t xml:space="preserve"> with the p-values of the models are shown in </w:t>
      </w:r>
      <w:r w:rsidR="009174CA">
        <w:rPr>
          <w:rFonts w:ascii="Times New Roman" w:eastAsia="Times New Roman" w:hAnsi="Times New Roman" w:cs="Times New Roman"/>
          <w:color w:val="000000"/>
          <w:sz w:val="24"/>
          <w:szCs w:val="24"/>
        </w:rPr>
        <w:t>Table 1</w:t>
      </w:r>
      <w:r w:rsidRPr="00275A8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Mycorrhizal </w:t>
      </w:r>
      <w:r>
        <w:rPr>
          <w:rFonts w:ascii="Times New Roman" w:eastAsia="Times New Roman" w:hAnsi="Times New Roman" w:cs="Times New Roman"/>
          <w:sz w:val="24"/>
          <w:szCs w:val="24"/>
        </w:rPr>
        <w:t xml:space="preserve">diversity </w:t>
      </w:r>
      <w:r>
        <w:rPr>
          <w:rFonts w:ascii="Times New Roman" w:eastAsia="Times New Roman" w:hAnsi="Times New Roman" w:cs="Times New Roman"/>
          <w:color w:val="000000"/>
          <w:sz w:val="24"/>
          <w:szCs w:val="24"/>
        </w:rPr>
        <w:t xml:space="preserve">index had no correlation with age and a significant but very low correlation with species richness </w:t>
      </w:r>
      <w:r w:rsidRPr="00CA2518">
        <w:rPr>
          <w:rFonts w:ascii="Times New Roman" w:eastAsia="Times New Roman" w:hAnsi="Times New Roman" w:cs="Times New Roman"/>
          <w:color w:val="000000"/>
          <w:sz w:val="24"/>
          <w:szCs w:val="24"/>
        </w:rPr>
        <w:t>(</w:t>
      </w:r>
      <w:r w:rsidR="00C125FD" w:rsidRPr="00CA2518">
        <w:rPr>
          <w:rFonts w:ascii="Times New Roman" w:eastAsia="Times New Roman" w:hAnsi="Times New Roman" w:cs="Times New Roman"/>
          <w:color w:val="000000"/>
          <w:sz w:val="24"/>
          <w:szCs w:val="24"/>
        </w:rPr>
        <w:t>r</w:t>
      </w:r>
      <w:r w:rsidR="00C125FD" w:rsidRPr="00CA2518">
        <w:rPr>
          <w:rFonts w:ascii="Times New Roman" w:eastAsia="Times New Roman" w:hAnsi="Times New Roman" w:cs="Times New Roman"/>
          <w:color w:val="000000"/>
          <w:sz w:val="24"/>
          <w:szCs w:val="24"/>
          <w:vertAlign w:val="superscript"/>
        </w:rPr>
        <w:t>2</w:t>
      </w:r>
      <w:r w:rsidR="00C125FD" w:rsidRPr="00CA2518">
        <w:rPr>
          <w:rFonts w:ascii="Times New Roman" w:eastAsia="Times New Roman" w:hAnsi="Times New Roman" w:cs="Times New Roman"/>
          <w:color w:val="000000"/>
          <w:sz w:val="24"/>
          <w:szCs w:val="24"/>
        </w:rPr>
        <w:t xml:space="preserve"> = </w:t>
      </w:r>
      <w:r w:rsidR="00CA2518" w:rsidRPr="00CA2518">
        <w:rPr>
          <w:rFonts w:ascii="Times New Roman" w:eastAsia="Times New Roman" w:hAnsi="Times New Roman" w:cs="Times New Roman"/>
          <w:color w:val="000000"/>
          <w:sz w:val="24"/>
          <w:szCs w:val="24"/>
        </w:rPr>
        <w:t>-0.002</w:t>
      </w:r>
      <w:r w:rsidR="00C125FD" w:rsidRPr="00CA2518">
        <w:rPr>
          <w:rFonts w:ascii="Times New Roman" w:eastAsia="Times New Roman" w:hAnsi="Times New Roman" w:cs="Times New Roman"/>
          <w:color w:val="000000"/>
          <w:sz w:val="24"/>
          <w:szCs w:val="24"/>
        </w:rPr>
        <w:t xml:space="preserve"> and </w:t>
      </w:r>
      <w:r w:rsidR="00CA2518" w:rsidRPr="00CA2518">
        <w:rPr>
          <w:rFonts w:ascii="Times New Roman" w:eastAsia="Times New Roman" w:hAnsi="Times New Roman" w:cs="Times New Roman"/>
          <w:color w:val="000000"/>
          <w:sz w:val="24"/>
          <w:szCs w:val="24"/>
        </w:rPr>
        <w:t>0.01,</w:t>
      </w:r>
      <w:r w:rsidR="00C125FD" w:rsidRPr="00CA2518">
        <w:rPr>
          <w:rFonts w:ascii="Times New Roman" w:eastAsia="Times New Roman" w:hAnsi="Times New Roman" w:cs="Times New Roman"/>
          <w:color w:val="000000"/>
          <w:sz w:val="24"/>
          <w:szCs w:val="24"/>
        </w:rPr>
        <w:t xml:space="preserve"> respectively;</w:t>
      </w:r>
      <w:r w:rsidR="00C125F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Fig. </w:t>
      </w:r>
      <w:r w:rsidR="00CA2518">
        <w:rPr>
          <w:rFonts w:ascii="Times New Roman" w:eastAsia="Times New Roman" w:hAnsi="Times New Roman" w:cs="Times New Roman"/>
          <w:color w:val="000000"/>
          <w:sz w:val="24"/>
          <w:szCs w:val="24"/>
        </w:rPr>
        <w:t>4d</w:t>
      </w:r>
      <w:r>
        <w:rPr>
          <w:rFonts w:ascii="Times New Roman" w:eastAsia="Times New Roman" w:hAnsi="Times New Roman" w:cs="Times New Roman"/>
          <w:color w:val="000000"/>
          <w:sz w:val="24"/>
          <w:szCs w:val="24"/>
        </w:rPr>
        <w:t xml:space="preserve">, </w:t>
      </w:r>
      <w:r w:rsidR="00CA2518">
        <w:rPr>
          <w:rFonts w:ascii="Times New Roman" w:eastAsia="Times New Roman" w:hAnsi="Times New Roman" w:cs="Times New Roman"/>
          <w:color w:val="000000"/>
          <w:sz w:val="24"/>
          <w:szCs w:val="24"/>
        </w:rPr>
        <w:t>4d)</w:t>
      </w:r>
      <w:r>
        <w:rPr>
          <w:rFonts w:ascii="Times New Roman" w:eastAsia="Times New Roman" w:hAnsi="Times New Roman" w:cs="Times New Roman"/>
          <w:color w:val="000000"/>
          <w:sz w:val="24"/>
          <w:szCs w:val="24"/>
        </w:rPr>
        <w:t xml:space="preserve">. </w:t>
      </w:r>
    </w:p>
    <w:p w14:paraId="0F21BAD0" w14:textId="0B1A8B69" w:rsidR="00C04F40" w:rsidRDefault="00C04F40">
      <w:pPr>
        <w:pBdr>
          <w:top w:val="nil"/>
          <w:left w:val="nil"/>
          <w:bottom w:val="nil"/>
          <w:right w:val="nil"/>
          <w:between w:val="nil"/>
        </w:pBdr>
        <w:spacing w:after="0" w:line="360" w:lineRule="auto"/>
        <w:jc w:val="both"/>
        <w:rPr>
          <w:ins w:id="78" w:author="Tiago" w:date="2019-10-30T09:43:00Z"/>
          <w:rFonts w:ascii="Times New Roman" w:eastAsia="Times New Roman" w:hAnsi="Times New Roman" w:cs="Times New Roman"/>
          <w:b/>
          <w:color w:val="000000"/>
          <w:sz w:val="24"/>
          <w:szCs w:val="24"/>
        </w:rPr>
      </w:pPr>
      <w:ins w:id="79" w:author="Tiago" w:date="2019-10-30T09:41:00Z">
        <w:r>
          <w:rPr>
            <w:rFonts w:ascii="Times New Roman" w:eastAsia="Times New Roman" w:hAnsi="Times New Roman" w:cs="Times New Roman"/>
            <w:b/>
            <w:color w:val="000000"/>
            <w:sz w:val="24"/>
            <w:szCs w:val="24"/>
          </w:rPr>
          <w:tab/>
          <w:t xml:space="preserve">All additional analyses (at the species level and adding a </w:t>
        </w:r>
      </w:ins>
      <w:proofErr w:type="spellStart"/>
      <w:ins w:id="80" w:author="Tiago" w:date="2019-10-30T09:42:00Z">
        <w:r>
          <w:rPr>
            <w:rFonts w:ascii="Times New Roman" w:eastAsia="Times New Roman" w:hAnsi="Times New Roman" w:cs="Times New Roman"/>
            <w:b/>
            <w:color w:val="000000"/>
            <w:sz w:val="24"/>
            <w:szCs w:val="24"/>
          </w:rPr>
          <w:t>My</w:t>
        </w:r>
      </w:ins>
      <w:ins w:id="81" w:author="Tiago" w:date="2019-10-30T09:41:00Z">
        <w:r>
          <w:rPr>
            <w:rFonts w:ascii="Times New Roman" w:eastAsia="Times New Roman" w:hAnsi="Times New Roman" w:cs="Times New Roman"/>
            <w:b/>
            <w:color w:val="000000"/>
            <w:sz w:val="24"/>
            <w:szCs w:val="24"/>
          </w:rPr>
          <w:t>cor</w:t>
        </w:r>
      </w:ins>
      <w:ins w:id="82" w:author="Tiago" w:date="2019-10-30T09:42:00Z">
        <w:r>
          <w:rPr>
            <w:rFonts w:ascii="Times New Roman" w:eastAsia="Times New Roman" w:hAnsi="Times New Roman" w:cs="Times New Roman"/>
            <w:b/>
            <w:color w:val="000000"/>
            <w:sz w:val="24"/>
            <w:szCs w:val="24"/>
          </w:rPr>
          <w:t>r</w:t>
        </w:r>
      </w:ins>
      <w:ins w:id="83" w:author="Tiago" w:date="2019-10-30T09:41:00Z">
        <w:r>
          <w:rPr>
            <w:rFonts w:ascii="Times New Roman" w:eastAsia="Times New Roman" w:hAnsi="Times New Roman" w:cs="Times New Roman"/>
            <w:b/>
            <w:color w:val="000000"/>
            <w:sz w:val="24"/>
            <w:szCs w:val="24"/>
          </w:rPr>
          <w:t>h</w:t>
        </w:r>
      </w:ins>
      <w:ins w:id="84" w:author="Tiago" w:date="2019-10-30T09:42:00Z">
        <w:r>
          <w:rPr>
            <w:rFonts w:ascii="Times New Roman" w:eastAsia="Times New Roman" w:hAnsi="Times New Roman" w:cs="Times New Roman"/>
            <w:b/>
            <w:color w:val="000000"/>
            <w:sz w:val="24"/>
            <w:szCs w:val="24"/>
          </w:rPr>
          <w:t>i</w:t>
        </w:r>
      </w:ins>
      <w:ins w:id="85" w:author="Tiago" w:date="2019-10-30T09:41:00Z">
        <w:r>
          <w:rPr>
            <w:rFonts w:ascii="Times New Roman" w:eastAsia="Times New Roman" w:hAnsi="Times New Roman" w:cs="Times New Roman"/>
            <w:b/>
            <w:color w:val="000000"/>
            <w:sz w:val="24"/>
            <w:szCs w:val="24"/>
          </w:rPr>
          <w:t>zal</w:t>
        </w:r>
      </w:ins>
      <w:proofErr w:type="spellEnd"/>
      <w:ins w:id="86" w:author="Tiago" w:date="2019-10-30T09:42:00Z">
        <w:r>
          <w:rPr>
            <w:rFonts w:ascii="Times New Roman" w:eastAsia="Times New Roman" w:hAnsi="Times New Roman" w:cs="Times New Roman"/>
            <w:b/>
            <w:color w:val="000000"/>
            <w:sz w:val="24"/>
            <w:szCs w:val="24"/>
          </w:rPr>
          <w:t xml:space="preserve"> misidentification to 20% of the species) support our main conclusions </w:t>
        </w:r>
      </w:ins>
      <w:ins w:id="87" w:author="Tiago" w:date="2019-10-30T09:43:00Z">
        <w:r>
          <w:rPr>
            <w:rFonts w:ascii="Times New Roman" w:eastAsia="Times New Roman" w:hAnsi="Times New Roman" w:cs="Times New Roman"/>
            <w:b/>
            <w:color w:val="000000"/>
            <w:sz w:val="24"/>
            <w:szCs w:val="24"/>
          </w:rPr>
          <w:t xml:space="preserve">(Mix families had higher diversification rates; positive association between </w:t>
        </w:r>
      </w:ins>
      <w:proofErr w:type="spellStart"/>
      <w:ins w:id="88" w:author="Tiago" w:date="2019-10-30T09:44:00Z">
        <w:r w:rsidRPr="00275A82">
          <w:rPr>
            <w:rFonts w:ascii="Times New Roman" w:eastAsia="Times New Roman" w:hAnsi="Times New Roman" w:cs="Times New Roman"/>
            <w:color w:val="000000"/>
            <w:sz w:val="24"/>
            <w:szCs w:val="24"/>
          </w:rPr>
          <w:t>mycorrhizal</w:t>
        </w:r>
        <w:proofErr w:type="spellEnd"/>
        <w:r w:rsidRPr="00275A82">
          <w:rPr>
            <w:rFonts w:ascii="Times New Roman" w:eastAsia="Times New Roman" w:hAnsi="Times New Roman" w:cs="Times New Roman"/>
            <w:color w:val="000000"/>
            <w:sz w:val="24"/>
            <w:szCs w:val="24"/>
          </w:rPr>
          <w:t xml:space="preserve"> </w:t>
        </w:r>
        <w:r w:rsidRPr="00275A82">
          <w:rPr>
            <w:rFonts w:ascii="Times New Roman" w:eastAsia="Times New Roman" w:hAnsi="Times New Roman" w:cs="Times New Roman"/>
            <w:sz w:val="24"/>
            <w:szCs w:val="24"/>
          </w:rPr>
          <w:t xml:space="preserve">diversity </w:t>
        </w:r>
        <w:r w:rsidRPr="00275A82">
          <w:rPr>
            <w:rFonts w:ascii="Times New Roman" w:eastAsia="Times New Roman" w:hAnsi="Times New Roman" w:cs="Times New Roman"/>
            <w:color w:val="000000"/>
            <w:sz w:val="24"/>
            <w:szCs w:val="24"/>
          </w:rPr>
          <w:t>index and diversification rates</w:t>
        </w:r>
        <w:r>
          <w:rPr>
            <w:rFonts w:ascii="Times New Roman" w:eastAsia="Times New Roman" w:hAnsi="Times New Roman" w:cs="Times New Roman"/>
            <w:color w:val="000000"/>
            <w:sz w:val="24"/>
            <w:szCs w:val="24"/>
          </w:rPr>
          <w:t>)</w:t>
        </w:r>
      </w:ins>
      <w:ins w:id="89" w:author="Tiago" w:date="2019-10-30T09:43:00Z">
        <w:r>
          <w:rPr>
            <w:rFonts w:ascii="Times New Roman" w:eastAsia="Times New Roman" w:hAnsi="Times New Roman" w:cs="Times New Roman"/>
            <w:b/>
            <w:color w:val="000000"/>
            <w:sz w:val="24"/>
            <w:szCs w:val="24"/>
          </w:rPr>
          <w:t xml:space="preserve"> </w:t>
        </w:r>
      </w:ins>
      <w:ins w:id="90" w:author="Tiago" w:date="2019-10-30T09:42:00Z">
        <w:r>
          <w:rPr>
            <w:rFonts w:ascii="Times New Roman" w:eastAsia="Times New Roman" w:hAnsi="Times New Roman" w:cs="Times New Roman"/>
            <w:b/>
            <w:color w:val="000000"/>
            <w:sz w:val="24"/>
            <w:szCs w:val="24"/>
          </w:rPr>
          <w:t xml:space="preserve">and hence are only shown at the supplemental material. </w:t>
        </w:r>
      </w:ins>
      <w:ins w:id="91" w:author="Tiago" w:date="2019-10-30T09:41:00Z">
        <w:r>
          <w:rPr>
            <w:rFonts w:ascii="Times New Roman" w:eastAsia="Times New Roman" w:hAnsi="Times New Roman" w:cs="Times New Roman"/>
            <w:b/>
            <w:color w:val="000000"/>
            <w:sz w:val="24"/>
            <w:szCs w:val="24"/>
          </w:rPr>
          <w:t xml:space="preserve">  </w:t>
        </w:r>
      </w:ins>
    </w:p>
    <w:p w14:paraId="5439E56F" w14:textId="77777777" w:rsidR="00C04F40" w:rsidRDefault="00C04F40">
      <w:pPr>
        <w:pBdr>
          <w:top w:val="nil"/>
          <w:left w:val="nil"/>
          <w:bottom w:val="nil"/>
          <w:right w:val="nil"/>
          <w:between w:val="nil"/>
        </w:pBdr>
        <w:spacing w:after="0" w:line="360" w:lineRule="auto"/>
        <w:jc w:val="both"/>
        <w:rPr>
          <w:ins w:id="92" w:author="Tiago" w:date="2019-10-30T09:40:00Z"/>
          <w:rFonts w:ascii="Times New Roman" w:eastAsia="Times New Roman" w:hAnsi="Times New Roman" w:cs="Times New Roman"/>
          <w:b/>
          <w:color w:val="000000"/>
          <w:sz w:val="24"/>
          <w:szCs w:val="24"/>
        </w:rPr>
      </w:pPr>
    </w:p>
    <w:p w14:paraId="563DDA61"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DISCUSSION</w:t>
      </w:r>
    </w:p>
    <w:p w14:paraId="1DEFAC3C" w14:textId="77777777" w:rsidR="00635AC5" w:rsidRDefault="0025401D">
      <w:pPr>
        <w:pBdr>
          <w:top w:val="nil"/>
          <w:left w:val="nil"/>
          <w:bottom w:val="nil"/>
          <w:right w:val="nil"/>
          <w:between w:val="nil"/>
        </w:pBdr>
        <w:spacing w:after="0" w:line="360" w:lineRule="auto"/>
        <w:ind w:firstLine="720"/>
        <w:jc w:val="both"/>
        <w:rPr>
          <w:rFonts w:ascii="Cambria" w:eastAsia="Cambria" w:hAnsi="Cambria" w:cs="Cambria"/>
          <w:color w:val="000000"/>
        </w:rPr>
      </w:pPr>
      <w:r>
        <w:rPr>
          <w:rFonts w:ascii="Times New Roman" w:eastAsia="Times New Roman" w:hAnsi="Times New Roman" w:cs="Times New Roman"/>
          <w:color w:val="000000"/>
          <w:sz w:val="24"/>
          <w:szCs w:val="24"/>
        </w:rPr>
        <w:t xml:space="preserve">The association with mycorrhizal fungi has been indicated as a key acquisition in the evolution of plants, nevertheless its effect on plants diversification has not been evaluated before. Here we presented the first attempt to assess the relationship between mycorrhizal associations and diversification rates of plants. Due to the under-sampling of seed plants phylogeny and mycorrhizal state database, we used a simple and conservative approach that allows us to tackle this question. </w:t>
      </w:r>
    </w:p>
    <w:p w14:paraId="0EAF29FB" w14:textId="0F38B526" w:rsidR="00635AC5" w:rsidRDefault="0025401D" w:rsidP="00C66A9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results showed</w:t>
      </w:r>
      <w:r w:rsidR="00C66A96">
        <w:rPr>
          <w:rFonts w:ascii="Times New Roman" w:eastAsia="Times New Roman" w:hAnsi="Times New Roman" w:cs="Times New Roman"/>
          <w:color w:val="000000"/>
          <w:sz w:val="24"/>
          <w:szCs w:val="24"/>
        </w:rPr>
        <w:t xml:space="preserve"> </w:t>
      </w:r>
      <w:r w:rsidR="004D31D4">
        <w:rPr>
          <w:rFonts w:ascii="Times New Roman" w:eastAsia="Times New Roman" w:hAnsi="Times New Roman" w:cs="Times New Roman"/>
          <w:color w:val="000000"/>
          <w:sz w:val="24"/>
          <w:szCs w:val="24"/>
        </w:rPr>
        <w:t>that there was no difference on diversification rates between A</w:t>
      </w:r>
      <w:r w:rsidR="00C66A96">
        <w:rPr>
          <w:rFonts w:ascii="Times New Roman" w:eastAsia="Times New Roman" w:hAnsi="Times New Roman" w:cs="Times New Roman"/>
          <w:color w:val="000000"/>
          <w:sz w:val="24"/>
          <w:szCs w:val="24"/>
        </w:rPr>
        <w:t xml:space="preserve">M, </w:t>
      </w:r>
      <w:r w:rsidR="004D31D4">
        <w:rPr>
          <w:rFonts w:ascii="Times New Roman" w:eastAsia="Times New Roman" w:hAnsi="Times New Roman" w:cs="Times New Roman"/>
          <w:color w:val="000000"/>
          <w:sz w:val="24"/>
          <w:szCs w:val="24"/>
        </w:rPr>
        <w:t>EM and NM families</w:t>
      </w:r>
      <w:r w:rsidR="00C66A96">
        <w:rPr>
          <w:rFonts w:ascii="Times New Roman" w:eastAsia="Times New Roman" w:hAnsi="Times New Roman" w:cs="Times New Roman"/>
          <w:color w:val="000000"/>
          <w:sz w:val="24"/>
          <w:szCs w:val="24"/>
        </w:rPr>
        <w:t xml:space="preserve"> (Fig. </w:t>
      </w:r>
      <w:r w:rsidR="00CA2518">
        <w:rPr>
          <w:rFonts w:ascii="Times New Roman" w:eastAsia="Times New Roman" w:hAnsi="Times New Roman" w:cs="Times New Roman"/>
          <w:color w:val="000000"/>
          <w:sz w:val="24"/>
          <w:szCs w:val="24"/>
        </w:rPr>
        <w:t>3</w:t>
      </w:r>
      <w:r w:rsidR="00FA4E5D">
        <w:rPr>
          <w:rFonts w:ascii="Times New Roman" w:eastAsia="Times New Roman" w:hAnsi="Times New Roman" w:cs="Times New Roman"/>
          <w:color w:val="000000"/>
          <w:sz w:val="24"/>
          <w:szCs w:val="24"/>
        </w:rPr>
        <w:t>; Table S</w:t>
      </w:r>
      <w:r w:rsidR="001C6159">
        <w:rPr>
          <w:rFonts w:ascii="Times New Roman" w:eastAsia="Times New Roman" w:hAnsi="Times New Roman" w:cs="Times New Roman"/>
          <w:color w:val="000000"/>
          <w:sz w:val="24"/>
          <w:szCs w:val="24"/>
        </w:rPr>
        <w:t>5</w:t>
      </w:r>
      <w:r w:rsidR="00C66A96">
        <w:rPr>
          <w:rFonts w:ascii="Times New Roman" w:eastAsia="Times New Roman" w:hAnsi="Times New Roman" w:cs="Times New Roman"/>
          <w:color w:val="000000"/>
          <w:sz w:val="24"/>
          <w:szCs w:val="24"/>
        </w:rPr>
        <w:t>)</w:t>
      </w:r>
      <w:r w:rsidR="004D31D4">
        <w:rPr>
          <w:rFonts w:ascii="Times New Roman" w:eastAsia="Times New Roman" w:hAnsi="Times New Roman" w:cs="Times New Roman"/>
          <w:color w:val="000000"/>
          <w:sz w:val="24"/>
          <w:szCs w:val="24"/>
        </w:rPr>
        <w:t xml:space="preserve">. </w:t>
      </w:r>
      <w:r w:rsidR="00C66A96">
        <w:rPr>
          <w:rFonts w:ascii="Times New Roman" w:eastAsia="Times New Roman" w:hAnsi="Times New Roman" w:cs="Times New Roman"/>
          <w:color w:val="000000"/>
          <w:sz w:val="24"/>
          <w:szCs w:val="24"/>
        </w:rPr>
        <w:t xml:space="preserve">This shows that families that acquired novel mycorrhizal associations (EM and NM) do not have higher diversification rates than families that retained the ancestral state (AM), contrary to what was expected in a scenario of key innovation in mycorrhizal associations as a mechanism of diversification. </w:t>
      </w:r>
      <w:r w:rsidR="004D31D4">
        <w:rPr>
          <w:rFonts w:ascii="Times New Roman" w:eastAsia="Times New Roman" w:hAnsi="Times New Roman" w:cs="Times New Roman"/>
          <w:color w:val="000000"/>
          <w:sz w:val="24"/>
          <w:szCs w:val="24"/>
        </w:rPr>
        <w:t xml:space="preserve">Thus, regarding </w:t>
      </w:r>
      <w:del w:id="93" w:author="Tiago" w:date="2019-10-30T09:45:00Z">
        <w:r w:rsidR="004D31D4" w:rsidDel="00C04F40">
          <w:rPr>
            <w:rFonts w:ascii="Times New Roman" w:eastAsia="Times New Roman" w:hAnsi="Times New Roman" w:cs="Times New Roman"/>
            <w:color w:val="000000"/>
            <w:sz w:val="24"/>
            <w:szCs w:val="24"/>
          </w:rPr>
          <w:delText xml:space="preserve">to </w:delText>
        </w:r>
      </w:del>
      <w:r w:rsidR="00C66A96">
        <w:rPr>
          <w:rFonts w:ascii="Times New Roman" w:eastAsia="Times New Roman" w:hAnsi="Times New Roman" w:cs="Times New Roman"/>
          <w:color w:val="000000"/>
          <w:sz w:val="24"/>
          <w:szCs w:val="24"/>
        </w:rPr>
        <w:t>our</w:t>
      </w:r>
      <w:r w:rsidR="004D31D4">
        <w:rPr>
          <w:rFonts w:ascii="Times New Roman" w:eastAsia="Times New Roman" w:hAnsi="Times New Roman" w:cs="Times New Roman"/>
          <w:color w:val="000000"/>
          <w:sz w:val="24"/>
          <w:szCs w:val="24"/>
        </w:rPr>
        <w:t xml:space="preserve"> first question, the lineages that established derived mycorrhizal associations do not differ in their diversification rates from AM families</w:t>
      </w:r>
      <w:r w:rsidR="00C66A96">
        <w:rPr>
          <w:rFonts w:ascii="Times New Roman" w:eastAsia="Times New Roman" w:hAnsi="Times New Roman" w:cs="Times New Roman"/>
          <w:color w:val="000000"/>
          <w:sz w:val="24"/>
          <w:szCs w:val="24"/>
        </w:rPr>
        <w:t>.</w:t>
      </w:r>
      <w:r w:rsidR="00CA2518">
        <w:rPr>
          <w:rFonts w:ascii="Times New Roman" w:eastAsia="Times New Roman" w:hAnsi="Times New Roman" w:cs="Times New Roman"/>
          <w:color w:val="000000"/>
          <w:sz w:val="24"/>
          <w:szCs w:val="24"/>
        </w:rPr>
        <w:t xml:space="preserve"> </w:t>
      </w:r>
      <w:r w:rsidR="00C66A96">
        <w:rPr>
          <w:rFonts w:ascii="Times New Roman" w:eastAsia="Times New Roman" w:hAnsi="Times New Roman" w:cs="Times New Roman"/>
          <w:color w:val="000000"/>
          <w:sz w:val="24"/>
          <w:szCs w:val="24"/>
        </w:rPr>
        <w:t xml:space="preserve">Contrary, our analyses showed that families with mixed mycorrhizal state have higher </w:t>
      </w:r>
      <w:r w:rsidR="00C66A96">
        <w:rPr>
          <w:rFonts w:ascii="Times New Roman" w:eastAsia="Times New Roman" w:hAnsi="Times New Roman" w:cs="Times New Roman"/>
          <w:color w:val="000000"/>
          <w:sz w:val="24"/>
          <w:szCs w:val="24"/>
        </w:rPr>
        <w:lastRenderedPageBreak/>
        <w:t>diversification rates than AM</w:t>
      </w:r>
      <w:r w:rsidR="001C6159">
        <w:rPr>
          <w:rFonts w:ascii="Times New Roman" w:eastAsia="Times New Roman" w:hAnsi="Times New Roman" w:cs="Times New Roman"/>
          <w:color w:val="000000"/>
          <w:sz w:val="24"/>
          <w:szCs w:val="24"/>
        </w:rPr>
        <w:t>, EM</w:t>
      </w:r>
      <w:r w:rsidR="00C66A96">
        <w:rPr>
          <w:rFonts w:ascii="Times New Roman" w:eastAsia="Times New Roman" w:hAnsi="Times New Roman" w:cs="Times New Roman"/>
          <w:color w:val="000000"/>
          <w:sz w:val="24"/>
          <w:szCs w:val="24"/>
        </w:rPr>
        <w:t xml:space="preserve"> and NM families (Fig. </w:t>
      </w:r>
      <w:r w:rsidR="00CA2518">
        <w:rPr>
          <w:rFonts w:ascii="Times New Roman" w:eastAsia="Times New Roman" w:hAnsi="Times New Roman" w:cs="Times New Roman"/>
          <w:color w:val="000000"/>
          <w:sz w:val="24"/>
          <w:szCs w:val="24"/>
        </w:rPr>
        <w:t>3</w:t>
      </w:r>
      <w:r w:rsidR="00FA4E5D">
        <w:rPr>
          <w:rFonts w:ascii="Times New Roman" w:eastAsia="Times New Roman" w:hAnsi="Times New Roman" w:cs="Times New Roman"/>
          <w:color w:val="000000"/>
          <w:sz w:val="24"/>
          <w:szCs w:val="24"/>
        </w:rPr>
        <w:t>, Table S</w:t>
      </w:r>
      <w:r w:rsidR="001C6159">
        <w:rPr>
          <w:rFonts w:ascii="Times New Roman" w:eastAsia="Times New Roman" w:hAnsi="Times New Roman" w:cs="Times New Roman"/>
          <w:color w:val="000000"/>
          <w:sz w:val="24"/>
          <w:szCs w:val="24"/>
        </w:rPr>
        <w:t>5</w:t>
      </w:r>
      <w:r w:rsidR="00C66A96">
        <w:rPr>
          <w:rFonts w:ascii="Times New Roman" w:eastAsia="Times New Roman" w:hAnsi="Times New Roman" w:cs="Times New Roman"/>
          <w:color w:val="000000"/>
          <w:sz w:val="24"/>
          <w:szCs w:val="24"/>
        </w:rPr>
        <w:t xml:space="preserve">). </w:t>
      </w:r>
      <w:commentRangeStart w:id="94"/>
      <w:r w:rsidRPr="001C6159">
        <w:rPr>
          <w:rFonts w:ascii="Times New Roman" w:eastAsia="Times New Roman" w:hAnsi="Times New Roman" w:cs="Times New Roman"/>
          <w:color w:val="000000"/>
          <w:sz w:val="24"/>
          <w:szCs w:val="24"/>
        </w:rPr>
        <w:t>Mixed strategy included t</w:t>
      </w:r>
      <w:r w:rsidR="00BA6E13" w:rsidRPr="001C6159">
        <w:rPr>
          <w:rFonts w:ascii="Times New Roman" w:eastAsia="Times New Roman" w:hAnsi="Times New Roman" w:cs="Times New Roman"/>
          <w:color w:val="000000"/>
          <w:sz w:val="24"/>
          <w:szCs w:val="24"/>
        </w:rPr>
        <w:t>hree</w:t>
      </w:r>
      <w:r w:rsidRPr="001C6159">
        <w:rPr>
          <w:rFonts w:ascii="Times New Roman" w:eastAsia="Times New Roman" w:hAnsi="Times New Roman" w:cs="Times New Roman"/>
          <w:color w:val="000000"/>
          <w:sz w:val="24"/>
          <w:szCs w:val="24"/>
        </w:rPr>
        <w:t xml:space="preserve"> subtypes of mixed: families with AM and NM species, </w:t>
      </w:r>
      <w:r w:rsidR="001C6159" w:rsidRPr="001C6159">
        <w:rPr>
          <w:rFonts w:ascii="Times New Roman" w:eastAsia="Times New Roman" w:hAnsi="Times New Roman" w:cs="Times New Roman"/>
          <w:color w:val="000000"/>
          <w:sz w:val="24"/>
          <w:szCs w:val="24"/>
        </w:rPr>
        <w:t xml:space="preserve">families with AM and EM species </w:t>
      </w:r>
      <w:r w:rsidRPr="001C6159">
        <w:rPr>
          <w:rFonts w:ascii="Times New Roman" w:eastAsia="Times New Roman" w:hAnsi="Times New Roman" w:cs="Times New Roman"/>
          <w:color w:val="000000"/>
          <w:sz w:val="24"/>
          <w:szCs w:val="24"/>
        </w:rPr>
        <w:t>and families with AM, EM and NM specie</w:t>
      </w:r>
      <w:commentRangeEnd w:id="94"/>
      <w:r w:rsidR="00ED00B7">
        <w:rPr>
          <w:rStyle w:val="CommentReference"/>
        </w:rPr>
        <w:commentReference w:id="94"/>
      </w:r>
      <w:r w:rsidRPr="001C6159">
        <w:rPr>
          <w:rFonts w:ascii="Times New Roman" w:eastAsia="Times New Roman" w:hAnsi="Times New Roman" w:cs="Times New Roman"/>
          <w:color w:val="000000"/>
          <w:sz w:val="24"/>
          <w:szCs w:val="24"/>
        </w:rPr>
        <w:t xml:space="preserve">s; </w:t>
      </w:r>
      <w:commentRangeStart w:id="95"/>
      <w:r w:rsidR="001C6159">
        <w:rPr>
          <w:rFonts w:ascii="Times New Roman" w:eastAsia="Times New Roman" w:hAnsi="Times New Roman" w:cs="Times New Roman"/>
          <w:color w:val="000000"/>
          <w:sz w:val="24"/>
          <w:szCs w:val="24"/>
        </w:rPr>
        <w:t>the three subtypes</w:t>
      </w:r>
      <w:r w:rsidRPr="001C6159">
        <w:rPr>
          <w:rFonts w:ascii="Times New Roman" w:eastAsia="Times New Roman" w:hAnsi="Times New Roman" w:cs="Times New Roman"/>
          <w:color w:val="000000"/>
          <w:sz w:val="24"/>
          <w:szCs w:val="24"/>
        </w:rPr>
        <w:t xml:space="preserve"> had higher diversification rates and there was no significant difference on rates between them.</w:t>
      </w:r>
      <w:commentRangeEnd w:id="95"/>
      <w:r w:rsidR="00C04F40">
        <w:rPr>
          <w:rStyle w:val="CommentReference"/>
        </w:rPr>
        <w:commentReference w:id="95"/>
      </w:r>
      <w:r>
        <w:rPr>
          <w:rFonts w:ascii="Times New Roman" w:eastAsia="Times New Roman" w:hAnsi="Times New Roman" w:cs="Times New Roman"/>
          <w:color w:val="000000"/>
          <w:sz w:val="24"/>
          <w:szCs w:val="24"/>
        </w:rPr>
        <w:t xml:space="preserve"> This shows that regardless of the mycorrhizal states that composed the mixed families, they have the highest diversification rates, suggesting that it is the diversity of mycorrhizal states that promotes diversification rather than a specific mycorrhizal state. </w:t>
      </w:r>
    </w:p>
    <w:p w14:paraId="70EA2DCA" w14:textId="4BD46373" w:rsidR="00635AC5" w:rsidRDefault="0025401D">
      <w:pPr>
        <w:pBdr>
          <w:top w:val="nil"/>
          <w:left w:val="nil"/>
          <w:bottom w:val="nil"/>
          <w:right w:val="nil"/>
          <w:between w:val="nil"/>
        </w:pBdr>
        <w:spacing w:after="0" w:line="360" w:lineRule="auto"/>
        <w:ind w:firstLine="720"/>
        <w:jc w:val="both"/>
        <w:rPr>
          <w:rFonts w:ascii="Cambria" w:eastAsia="Cambria" w:hAnsi="Cambria" w:cs="Cambria"/>
          <w:color w:val="000000"/>
        </w:rPr>
      </w:pPr>
      <w:r>
        <w:rPr>
          <w:rFonts w:ascii="Times New Roman" w:eastAsia="Times New Roman" w:hAnsi="Times New Roman" w:cs="Times New Roman"/>
          <w:color w:val="000000"/>
          <w:sz w:val="24"/>
          <w:szCs w:val="24"/>
        </w:rPr>
        <w:t xml:space="preserve">In addition, there was a positive and significant </w:t>
      </w:r>
      <w:del w:id="96" w:author="Tiago" w:date="2019-10-30T09:46:00Z">
        <w:r w:rsidDel="00C04F40">
          <w:rPr>
            <w:rFonts w:ascii="Times New Roman" w:eastAsia="Times New Roman" w:hAnsi="Times New Roman" w:cs="Times New Roman"/>
            <w:color w:val="000000"/>
            <w:sz w:val="24"/>
            <w:szCs w:val="24"/>
          </w:rPr>
          <w:delText xml:space="preserve">correlation </w:delText>
        </w:r>
      </w:del>
      <w:ins w:id="97" w:author="Tiago" w:date="2019-10-30T09:46:00Z">
        <w:r w:rsidR="00C04F40">
          <w:rPr>
            <w:rFonts w:ascii="Times New Roman" w:eastAsia="Times New Roman" w:hAnsi="Times New Roman" w:cs="Times New Roman"/>
            <w:color w:val="000000"/>
            <w:sz w:val="24"/>
            <w:szCs w:val="24"/>
          </w:rPr>
          <w:t xml:space="preserve">association </w:t>
        </w:r>
      </w:ins>
      <w:r>
        <w:rPr>
          <w:rFonts w:ascii="Times New Roman" w:eastAsia="Times New Roman" w:hAnsi="Times New Roman" w:cs="Times New Roman"/>
          <w:color w:val="000000"/>
          <w:sz w:val="24"/>
          <w:szCs w:val="24"/>
        </w:rPr>
        <w:t xml:space="preserve">between mycorrhizal </w:t>
      </w:r>
      <w:r>
        <w:rPr>
          <w:rFonts w:ascii="Times New Roman" w:eastAsia="Times New Roman" w:hAnsi="Times New Roman" w:cs="Times New Roman"/>
          <w:sz w:val="24"/>
          <w:szCs w:val="24"/>
        </w:rPr>
        <w:t xml:space="preserve">diversity </w:t>
      </w:r>
      <w:r>
        <w:rPr>
          <w:rFonts w:ascii="Times New Roman" w:eastAsia="Times New Roman" w:hAnsi="Times New Roman" w:cs="Times New Roman"/>
          <w:color w:val="000000"/>
          <w:sz w:val="24"/>
          <w:szCs w:val="24"/>
        </w:rPr>
        <w:t>index and diversification rates, which does not depend on our categorical criteria of mycorrhizal state assignment to families. These associations with diversification rates, are observed when correcting or not for the phylogenetic structure, suggesting that the relationship is not due to phylogenetic relatedness between families. Also, the patterns are observed under different scenarios of extinction, and even with ε=0.9, where extinction could have an important role, the relationship is conserved. Given that diversification rates are determined by age and richness of the family, the effect of those variables could have driven the relationship between mycorrhizal heterogeneity and diversification rates. We observed no significant correlation between mycorrhizal heterogeneity and age; and we see a similar pattern with species richness, although the correlation is significant, the r</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is quite low (Fig. </w:t>
      </w:r>
      <w:r w:rsidR="002A0C05">
        <w:rPr>
          <w:rFonts w:ascii="Times New Roman" w:eastAsia="Times New Roman" w:hAnsi="Times New Roman" w:cs="Times New Roman"/>
          <w:color w:val="000000"/>
          <w:sz w:val="24"/>
          <w:szCs w:val="24"/>
        </w:rPr>
        <w:t>4b</w:t>
      </w:r>
      <w:r>
        <w:rPr>
          <w:rFonts w:ascii="Times New Roman" w:eastAsia="Times New Roman" w:hAnsi="Times New Roman" w:cs="Times New Roman"/>
          <w:color w:val="000000"/>
          <w:sz w:val="24"/>
          <w:szCs w:val="24"/>
        </w:rPr>
        <w:t xml:space="preserve">, </w:t>
      </w:r>
      <w:r w:rsidR="002A0C05">
        <w:rPr>
          <w:rFonts w:ascii="Times New Roman" w:eastAsia="Times New Roman" w:hAnsi="Times New Roman" w:cs="Times New Roman"/>
          <w:color w:val="000000"/>
          <w:sz w:val="24"/>
          <w:szCs w:val="24"/>
        </w:rPr>
        <w:t>4d)</w:t>
      </w:r>
      <w:r>
        <w:rPr>
          <w:rFonts w:ascii="Times New Roman" w:eastAsia="Times New Roman" w:hAnsi="Times New Roman" w:cs="Times New Roman"/>
          <w:color w:val="000000"/>
          <w:sz w:val="24"/>
          <w:szCs w:val="24"/>
        </w:rPr>
        <w:t xml:space="preserve">. This supports that mycorrhizal heterogeneity is mainly associated with diversification rates, not with age or richness per se. </w:t>
      </w:r>
      <w:r w:rsidR="001C6159">
        <w:rPr>
          <w:rFonts w:ascii="Times New Roman" w:eastAsia="Times New Roman" w:hAnsi="Times New Roman" w:cs="Times New Roman"/>
          <w:color w:val="000000"/>
          <w:sz w:val="24"/>
          <w:szCs w:val="24"/>
        </w:rPr>
        <w:t>In addition, these patterns are also observed when we analyzed the species-level data (Supplementary Material Section II).</w:t>
      </w:r>
    </w:p>
    <w:p w14:paraId="62EB93A5" w14:textId="6B9EF238" w:rsidR="00295FCF" w:rsidRDefault="0025401D">
      <w:pPr>
        <w:spacing w:after="0" w:line="360" w:lineRule="auto"/>
        <w:ind w:firstLine="720"/>
        <w:jc w:val="both"/>
        <w:rPr>
          <w:rFonts w:ascii="Times New Roman" w:eastAsia="Times New Roman" w:hAnsi="Times New Roman" w:cs="Times New Roman"/>
          <w:color w:val="000000"/>
          <w:sz w:val="24"/>
          <w:szCs w:val="24"/>
        </w:rPr>
      </w:pPr>
      <w:bookmarkStart w:id="98" w:name="_3znysh7" w:colFirst="0" w:colLast="0"/>
      <w:bookmarkEnd w:id="98"/>
      <w:r>
        <w:rPr>
          <w:rFonts w:ascii="Times New Roman" w:eastAsia="Times New Roman" w:hAnsi="Times New Roman" w:cs="Times New Roman"/>
          <w:color w:val="000000"/>
          <w:sz w:val="24"/>
          <w:szCs w:val="24"/>
        </w:rPr>
        <w:t xml:space="preserve">Both results, the ANOVA for family mycorrhizal type and </w:t>
      </w:r>
      <w:del w:id="99" w:author="Tiago" w:date="2019-10-30T09:48:00Z">
        <w:r w:rsidDel="004F7AFB">
          <w:rPr>
            <w:rFonts w:ascii="Times New Roman" w:eastAsia="Times New Roman" w:hAnsi="Times New Roman" w:cs="Times New Roman"/>
            <w:color w:val="000000"/>
            <w:sz w:val="24"/>
            <w:szCs w:val="24"/>
          </w:rPr>
          <w:delText xml:space="preserve">correlation </w:delText>
        </w:r>
      </w:del>
      <w:ins w:id="100" w:author="Tiago" w:date="2019-10-30T09:48:00Z">
        <w:r w:rsidR="004F7AFB">
          <w:rPr>
            <w:rFonts w:ascii="Times New Roman" w:eastAsia="Times New Roman" w:hAnsi="Times New Roman" w:cs="Times New Roman"/>
            <w:color w:val="000000"/>
            <w:sz w:val="24"/>
            <w:szCs w:val="24"/>
          </w:rPr>
          <w:t xml:space="preserve">association </w:t>
        </w:r>
      </w:ins>
      <w:r>
        <w:rPr>
          <w:rFonts w:ascii="Times New Roman" w:eastAsia="Times New Roman" w:hAnsi="Times New Roman" w:cs="Times New Roman"/>
          <w:color w:val="000000"/>
          <w:sz w:val="24"/>
          <w:szCs w:val="24"/>
        </w:rPr>
        <w:t>between mycorrhizal heterogeneity and diversification, suggest that independent of which mycorrhizal state is involved, a higher heterogeneity of mycorrhizal states in a family might promote diversification rates. We interpret mycorrhizal heterogeneity as a result from a higher evolutionary lability of the mycorrhizal states within these families, which has been suggested to promote diversification in other biotic interactions (Hardy &amp; Otto, 2014). Each mycorrhizal state provides advantages to plants in certain environments but not in others (</w:t>
      </w:r>
      <w:proofErr w:type="spellStart"/>
      <w:r>
        <w:rPr>
          <w:rFonts w:ascii="Times New Roman" w:eastAsia="Times New Roman" w:hAnsi="Times New Roman" w:cs="Times New Roman"/>
          <w:color w:val="000000"/>
          <w:sz w:val="24"/>
          <w:szCs w:val="24"/>
        </w:rPr>
        <w:t>Brundrett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2002), thus families that are composed by species with different mycorrhizal states might have been able to switch states in evolutionary time, making them able to evolve a higher diversity of niches which would result in a higher diversification rate. Under this scenario, mycorrhizal diverse families would have had more chances to take advantage of a new ecological opportunity, than </w:t>
      </w:r>
      <w:r>
        <w:rPr>
          <w:rFonts w:ascii="Times New Roman" w:eastAsia="Times New Roman" w:hAnsi="Times New Roman" w:cs="Times New Roman"/>
          <w:color w:val="000000"/>
          <w:sz w:val="24"/>
          <w:szCs w:val="24"/>
        </w:rPr>
        <w:lastRenderedPageBreak/>
        <w:t xml:space="preserve">families with most species within a single mycorrhizal state. It is interesting to note that mycorrhizal diverse families have not only higher diversification when compared to low diverse families with the ancestral state, but also higher rates than families that have switched from the ancestral state to one novel mycorrhizal state (NM and EM families). </w:t>
      </w:r>
    </w:p>
    <w:p w14:paraId="028C0520" w14:textId="7C9E4B93" w:rsidR="00635AC5" w:rsidRDefault="0025401D">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mycorrhizal diversity </w:t>
      </w:r>
      <w:r>
        <w:rPr>
          <w:rFonts w:ascii="Times New Roman" w:eastAsia="Times New Roman" w:hAnsi="Times New Roman" w:cs="Times New Roman"/>
          <w:color w:val="000000"/>
          <w:sz w:val="24"/>
          <w:szCs w:val="24"/>
        </w:rPr>
        <w:t xml:space="preserve">index might not capture well the effects of mycorrhizal shifts on diversification rates if shifts occurred only once within each </w:t>
      </w:r>
      <w:r w:rsidR="00B44949">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z w:val="24"/>
          <w:szCs w:val="24"/>
        </w:rPr>
        <w:t xml:space="preserve">amily. However, we observed that mycorrhizal shifts in mix families occurred multiple times, because </w:t>
      </w:r>
      <w:r w:rsidR="00A94CA1">
        <w:rPr>
          <w:rFonts w:ascii="Times New Roman" w:eastAsia="Times New Roman" w:hAnsi="Times New Roman" w:cs="Times New Roman"/>
          <w:color w:val="000000"/>
          <w:sz w:val="24"/>
          <w:szCs w:val="24"/>
        </w:rPr>
        <w:t xml:space="preserve">more than 97% of mixed families contain genera that have multiple mycorrhizal states, this means that </w:t>
      </w:r>
      <w:r>
        <w:rPr>
          <w:rFonts w:ascii="Times New Roman" w:eastAsia="Times New Roman" w:hAnsi="Times New Roman" w:cs="Times New Roman"/>
          <w:color w:val="000000"/>
          <w:sz w:val="24"/>
          <w:szCs w:val="24"/>
        </w:rPr>
        <w:t>the MS do not form monophyletic sub-clades and shifts occur even below the genus level. This suggest</w:t>
      </w:r>
      <w:r w:rsidR="00C66A9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that diversification rates are not the result of a single mycorrhizal shift, but a result of high lability of the mycorrhizal types within the mixed families</w:t>
      </w:r>
      <w:r w:rsidR="00A94CA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These results together suggest that rather than a key innovation scenario, it is the evolutionary variability of mycorrhizal state what promotes diversification rates of plant seed families. Our results also highlight the evolutionary role of specialization at different organization levels: even if species are mycorrhizal specialized within a mixed family, the possibility to switch to different mycorrhizal states might increase the diversification of the family. </w:t>
      </w:r>
    </w:p>
    <w:p w14:paraId="50AD4A7B" w14:textId="1A140DA8" w:rsidR="00BF67A8" w:rsidRDefault="0025401D" w:rsidP="00C84F86">
      <w:pPr>
        <w:spacing w:after="0" w:line="360" w:lineRule="auto"/>
        <w:jc w:val="both"/>
      </w:pPr>
      <w:r>
        <w:rPr>
          <w:rFonts w:ascii="Times New Roman" w:eastAsia="Times New Roman" w:hAnsi="Times New Roman" w:cs="Times New Roman"/>
          <w:color w:val="000000"/>
          <w:sz w:val="24"/>
          <w:szCs w:val="24"/>
        </w:rPr>
        <w:tab/>
        <w:t>Because biodiversity dynamics could be rather complex, with clades either expanding, at equilibrium and even declining in diversity, simple metrics like the average rate of diversification might not be able to separate them (</w:t>
      </w:r>
      <w:proofErr w:type="spellStart"/>
      <w:r>
        <w:rPr>
          <w:rFonts w:ascii="Times New Roman" w:eastAsia="Times New Roman" w:hAnsi="Times New Roman" w:cs="Times New Roman"/>
          <w:color w:val="000000"/>
          <w:sz w:val="24"/>
          <w:szCs w:val="24"/>
        </w:rPr>
        <w:t>Quental</w:t>
      </w:r>
      <w:proofErr w:type="spellEnd"/>
      <w:r>
        <w:rPr>
          <w:rFonts w:ascii="Times New Roman" w:eastAsia="Times New Roman" w:hAnsi="Times New Roman" w:cs="Times New Roman"/>
          <w:color w:val="000000"/>
          <w:sz w:val="24"/>
          <w:szCs w:val="24"/>
        </w:rPr>
        <w:t xml:space="preserve"> &amp; Marshall, 2010). The use of an average rate as a descriptor of a clade diversification dynamics assumes (or at least equates to) a scenario of expanding diversity (</w:t>
      </w:r>
      <w:proofErr w:type="spellStart"/>
      <w:r>
        <w:rPr>
          <w:rFonts w:ascii="Times New Roman" w:eastAsia="Times New Roman" w:hAnsi="Times New Roman" w:cs="Times New Roman"/>
          <w:color w:val="000000"/>
          <w:sz w:val="24"/>
          <w:szCs w:val="24"/>
        </w:rPr>
        <w:t>Quental</w:t>
      </w:r>
      <w:proofErr w:type="spellEnd"/>
      <w:r>
        <w:rPr>
          <w:rFonts w:ascii="Times New Roman" w:eastAsia="Times New Roman" w:hAnsi="Times New Roman" w:cs="Times New Roman"/>
          <w:color w:val="000000"/>
          <w:sz w:val="24"/>
          <w:szCs w:val="24"/>
        </w:rPr>
        <w:t xml:space="preserve"> &amp; Marshall, 2010), and it might be especially problematic if lineages have a carrying capacity because the average rate might be diluted as time goes by (</w:t>
      </w:r>
      <w:proofErr w:type="spellStart"/>
      <w:r>
        <w:rPr>
          <w:rFonts w:ascii="Times New Roman" w:eastAsia="Times New Roman" w:hAnsi="Times New Roman" w:cs="Times New Roman"/>
          <w:color w:val="000000"/>
          <w:sz w:val="24"/>
          <w:szCs w:val="24"/>
        </w:rPr>
        <w:t>Rabosky</w:t>
      </w:r>
      <w:proofErr w:type="spellEnd"/>
      <w:r>
        <w:rPr>
          <w:rFonts w:ascii="Times New Roman" w:eastAsia="Times New Roman" w:hAnsi="Times New Roman" w:cs="Times New Roman"/>
          <w:color w:val="000000"/>
          <w:sz w:val="24"/>
          <w:szCs w:val="24"/>
        </w:rPr>
        <w:t>, 2009). Moreover, with an average rate is not possible to distinguish between speciation and extinction rates or to test directly the effect of one trait on diversification dynamics.  Ideally one would use more complex tests, but that would require a lot more phylogenetic data than what is currently available. Additionally, the ecological data is scarce, and the identification of root associations might be complicated by inconsistent applications of definitions (</w:t>
      </w:r>
      <w:proofErr w:type="spellStart"/>
      <w:r>
        <w:rPr>
          <w:rFonts w:ascii="Times New Roman" w:eastAsia="Times New Roman" w:hAnsi="Times New Roman" w:cs="Times New Roman"/>
          <w:color w:val="000000"/>
          <w:sz w:val="24"/>
          <w:szCs w:val="24"/>
        </w:rPr>
        <w:t>Brundrett</w:t>
      </w:r>
      <w:proofErr w:type="spellEnd"/>
      <w:r>
        <w:rPr>
          <w:rFonts w:ascii="Times New Roman" w:eastAsia="Times New Roman" w:hAnsi="Times New Roman" w:cs="Times New Roman"/>
          <w:color w:val="000000"/>
          <w:sz w:val="24"/>
          <w:szCs w:val="24"/>
        </w:rPr>
        <w:t xml:space="preserve">, 2008). Thus, our study points out the need for more accurate ecological knowledge on plants species and their mycorrhizal state. </w:t>
      </w:r>
      <w:r w:rsidR="00C02EBE">
        <w:rPr>
          <w:rFonts w:ascii="Times New Roman" w:eastAsia="Times New Roman" w:hAnsi="Times New Roman" w:cs="Times New Roman"/>
          <w:color w:val="000000"/>
          <w:sz w:val="24"/>
          <w:szCs w:val="24"/>
        </w:rPr>
        <w:t>Overall, w</w:t>
      </w:r>
      <w:r w:rsidR="00C84F86">
        <w:rPr>
          <w:rFonts w:ascii="Times New Roman" w:eastAsia="Times New Roman" w:hAnsi="Times New Roman" w:cs="Times New Roman"/>
          <w:color w:val="000000"/>
          <w:sz w:val="24"/>
          <w:szCs w:val="24"/>
        </w:rPr>
        <w:t>e used a relatively simple and limited macroevolutionary method and our conclusions ar</w:t>
      </w:r>
      <w:r w:rsidR="00721223">
        <w:rPr>
          <w:rFonts w:ascii="Times New Roman" w:eastAsia="Times New Roman" w:hAnsi="Times New Roman" w:cs="Times New Roman"/>
          <w:color w:val="000000"/>
          <w:sz w:val="24"/>
          <w:szCs w:val="24"/>
        </w:rPr>
        <w:t>ose</w:t>
      </w:r>
      <w:r w:rsidR="00C84F86">
        <w:rPr>
          <w:rFonts w:ascii="Times New Roman" w:eastAsia="Times New Roman" w:hAnsi="Times New Roman" w:cs="Times New Roman"/>
          <w:color w:val="000000"/>
          <w:sz w:val="24"/>
          <w:szCs w:val="24"/>
        </w:rPr>
        <w:t xml:space="preserve"> from a limited ecological and phylogenetic data. These conclusions might be </w:t>
      </w:r>
      <w:ins w:id="101" w:author="Tiago" w:date="2019-10-30T09:53:00Z">
        <w:r w:rsidR="004F7AFB">
          <w:rPr>
            <w:rFonts w:ascii="Times New Roman" w:eastAsia="Times New Roman" w:hAnsi="Times New Roman" w:cs="Times New Roman"/>
            <w:color w:val="000000"/>
            <w:sz w:val="24"/>
            <w:szCs w:val="24"/>
          </w:rPr>
          <w:t>revisited</w:t>
        </w:r>
      </w:ins>
      <w:del w:id="102" w:author="Tiago" w:date="2019-10-30T09:53:00Z">
        <w:r w:rsidR="00C84F86" w:rsidDel="004F7AFB">
          <w:rPr>
            <w:rFonts w:ascii="Times New Roman" w:eastAsia="Times New Roman" w:hAnsi="Times New Roman" w:cs="Times New Roman"/>
            <w:color w:val="000000"/>
            <w:sz w:val="24"/>
            <w:szCs w:val="24"/>
          </w:rPr>
          <w:delText>tested</w:delText>
        </w:r>
      </w:del>
      <w:r w:rsidR="00C84F86">
        <w:rPr>
          <w:rFonts w:ascii="Times New Roman" w:eastAsia="Times New Roman" w:hAnsi="Times New Roman" w:cs="Times New Roman"/>
          <w:color w:val="000000"/>
          <w:sz w:val="24"/>
          <w:szCs w:val="24"/>
        </w:rPr>
        <w:t xml:space="preserve"> in </w:t>
      </w:r>
      <w:r w:rsidR="00C84F86">
        <w:rPr>
          <w:rFonts w:ascii="Times New Roman" w:eastAsia="Times New Roman" w:hAnsi="Times New Roman" w:cs="Times New Roman"/>
          <w:color w:val="000000"/>
          <w:sz w:val="24"/>
          <w:szCs w:val="24"/>
        </w:rPr>
        <w:lastRenderedPageBreak/>
        <w:t xml:space="preserve">future studies, when more data on mycorrhizal states and more complete phylogenies of plants are available. </w:t>
      </w:r>
    </w:p>
    <w:p w14:paraId="230F30D2" w14:textId="77777777" w:rsidR="00635AC5" w:rsidRDefault="0025401D">
      <w:pPr>
        <w:spacing w:after="0" w:line="360" w:lineRule="auto"/>
        <w:ind w:firstLine="720"/>
        <w:jc w:val="both"/>
        <w:rPr>
          <w:ins w:id="103" w:author="Tiago" w:date="2019-10-30T09:54:00Z"/>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Acknowledging the limitations of our study, the results suggest that a higher diversity of mycorrhizal strategies promotes diversification of lineages, possibly related with new ecological opportunities that each mycorrhizal state provides to plants. Our results finally suggest that the associations between soil fungi and plants has been key for plant diversification, not only due to the foundational association that allows plants colonize land (</w:t>
      </w:r>
      <w:proofErr w:type="spellStart"/>
      <w:r>
        <w:rPr>
          <w:rFonts w:ascii="Times New Roman" w:eastAsia="Times New Roman" w:hAnsi="Times New Roman" w:cs="Times New Roman"/>
          <w:color w:val="000000"/>
          <w:sz w:val="24"/>
          <w:szCs w:val="24"/>
        </w:rPr>
        <w:t>Pirozynski</w:t>
      </w:r>
      <w:proofErr w:type="spellEnd"/>
      <w:r>
        <w:rPr>
          <w:rFonts w:ascii="Times New Roman" w:eastAsia="Times New Roman" w:hAnsi="Times New Roman" w:cs="Times New Roman"/>
          <w:color w:val="000000"/>
          <w:sz w:val="24"/>
          <w:szCs w:val="24"/>
        </w:rPr>
        <w:t xml:space="preserve"> &amp; Malloch, 1975) but also for further diversification of seed plant lineages.</w:t>
      </w:r>
    </w:p>
    <w:p w14:paraId="5E50F272" w14:textId="77777777" w:rsidR="004F7AFB" w:rsidRDefault="004F7AFB">
      <w:pPr>
        <w:spacing w:after="0" w:line="360" w:lineRule="auto"/>
        <w:ind w:firstLine="720"/>
        <w:jc w:val="both"/>
        <w:rPr>
          <w:rFonts w:ascii="Times New Roman" w:eastAsia="Times New Roman" w:hAnsi="Times New Roman" w:cs="Times New Roman"/>
          <w:color w:val="000000"/>
          <w:sz w:val="24"/>
          <w:szCs w:val="24"/>
        </w:rPr>
      </w:pPr>
    </w:p>
    <w:p w14:paraId="18D0B47E" w14:textId="77777777" w:rsidR="00635AC5" w:rsidRDefault="0025401D">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ACKNOWLEDGEMENTS</w:t>
      </w:r>
    </w:p>
    <w:p w14:paraId="19A91533" w14:textId="77777777" w:rsidR="00635AC5" w:rsidRDefault="0025401D">
      <w:pPr>
        <w:spacing w:after="0" w:line="360" w:lineRule="auto"/>
        <w:jc w:val="both"/>
      </w:pPr>
      <w:r>
        <w:rPr>
          <w:rFonts w:ascii="Times New Roman" w:eastAsia="Times New Roman" w:hAnsi="Times New Roman" w:cs="Times New Roman"/>
          <w:color w:val="000000"/>
          <w:sz w:val="24"/>
          <w:szCs w:val="24"/>
        </w:rPr>
        <w:t xml:space="preserve">We thank all members of the Lab </w:t>
      </w:r>
      <w:proofErr w:type="spellStart"/>
      <w:r>
        <w:rPr>
          <w:rFonts w:ascii="Times New Roman" w:eastAsia="Times New Roman" w:hAnsi="Times New Roman" w:cs="Times New Roman"/>
          <w:color w:val="000000"/>
          <w:sz w:val="24"/>
          <w:szCs w:val="24"/>
        </w:rPr>
        <w:t>MeMe</w:t>
      </w:r>
      <w:proofErr w:type="spellEnd"/>
      <w:r>
        <w:rPr>
          <w:rFonts w:ascii="Times New Roman" w:eastAsia="Times New Roman" w:hAnsi="Times New Roman" w:cs="Times New Roman"/>
          <w:color w:val="000000"/>
          <w:sz w:val="24"/>
          <w:szCs w:val="24"/>
        </w:rPr>
        <w:t xml:space="preserve"> in the Institute of </w:t>
      </w:r>
      <w:proofErr w:type="spellStart"/>
      <w:r>
        <w:rPr>
          <w:rFonts w:ascii="Times New Roman" w:eastAsia="Times New Roman" w:hAnsi="Times New Roman" w:cs="Times New Roman"/>
          <w:color w:val="000000"/>
          <w:sz w:val="24"/>
          <w:szCs w:val="24"/>
        </w:rPr>
        <w:t>BioScience</w:t>
      </w:r>
      <w:proofErr w:type="spellEnd"/>
      <w:r>
        <w:rPr>
          <w:rFonts w:ascii="Times New Roman" w:eastAsia="Times New Roman" w:hAnsi="Times New Roman" w:cs="Times New Roman"/>
          <w:color w:val="000000"/>
          <w:sz w:val="24"/>
          <w:szCs w:val="24"/>
        </w:rPr>
        <w:t xml:space="preserve"> at the University of </w:t>
      </w:r>
      <w:r>
        <w:rPr>
          <w:rFonts w:ascii="Times New Roman" w:eastAsia="Times New Roman" w:hAnsi="Times New Roman" w:cs="Times New Roman"/>
          <w:sz w:val="24"/>
          <w:szCs w:val="24"/>
        </w:rPr>
        <w:t>São</w:t>
      </w:r>
      <w:r>
        <w:rPr>
          <w:rFonts w:ascii="Times New Roman" w:eastAsia="Times New Roman" w:hAnsi="Times New Roman" w:cs="Times New Roman"/>
          <w:color w:val="000000"/>
          <w:sz w:val="24"/>
          <w:szCs w:val="24"/>
        </w:rPr>
        <w:t xml:space="preserve"> Paulo for discussions and suggestions; and Guillermo Bueno for his contribution to the database. T.B.Q. thanks FAPESP for financial support (grants # 2012/04072-3 and #2018/05462-6), G. B. thanks FAPESP for financial support (grant # 2018/04821-2) and M.IM. </w:t>
      </w:r>
      <w:proofErr w:type="gramStart"/>
      <w:r>
        <w:rPr>
          <w:rFonts w:ascii="Times New Roman" w:eastAsia="Times New Roman" w:hAnsi="Times New Roman" w:cs="Times New Roman"/>
          <w:color w:val="000000"/>
          <w:sz w:val="24"/>
          <w:szCs w:val="24"/>
        </w:rPr>
        <w:t>thanks</w:t>
      </w:r>
      <w:proofErr w:type="gramEnd"/>
      <w:r>
        <w:rPr>
          <w:rFonts w:ascii="Times New Roman" w:eastAsia="Times New Roman" w:hAnsi="Times New Roman" w:cs="Times New Roman"/>
          <w:color w:val="000000"/>
          <w:sz w:val="24"/>
          <w:szCs w:val="24"/>
        </w:rPr>
        <w:t xml:space="preserve"> CONICYT for the doctoral scholarship # 21151009.</w:t>
      </w:r>
    </w:p>
    <w:p w14:paraId="069F0DB0" w14:textId="77777777" w:rsidR="00635AC5" w:rsidRDefault="0025401D">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AUTHOR CONTRIBUTIONS</w:t>
      </w:r>
    </w:p>
    <w:p w14:paraId="1EDCC958" w14:textId="77777777" w:rsidR="00635AC5" w:rsidRDefault="0025401D">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MIM, TQ and MFP designed the research; MIM collected the data, GB, MIM and TQ analyzed the data, GB made the figures; and all the authors wrote the manuscript. </w:t>
      </w:r>
    </w:p>
    <w:p w14:paraId="1724F57C"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REFERENCES</w:t>
      </w:r>
    </w:p>
    <w:p w14:paraId="7FEA5894" w14:textId="77777777" w:rsidR="00C125FD" w:rsidRDefault="00C125F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C125FD">
        <w:rPr>
          <w:rFonts w:ascii="Times New Roman" w:eastAsia="Times New Roman" w:hAnsi="Times New Roman" w:cs="Times New Roman"/>
          <w:b/>
          <w:color w:val="000000"/>
          <w:sz w:val="24"/>
          <w:szCs w:val="24"/>
        </w:rPr>
        <w:t xml:space="preserve">Boyle, B. et al. 2013. </w:t>
      </w:r>
      <w:r w:rsidRPr="00721223">
        <w:rPr>
          <w:rFonts w:ascii="Times New Roman" w:eastAsia="Times New Roman" w:hAnsi="Times New Roman" w:cs="Times New Roman"/>
          <w:color w:val="000000"/>
          <w:sz w:val="24"/>
          <w:szCs w:val="24"/>
        </w:rPr>
        <w:t xml:space="preserve">The taxonomic name resolution service: an online tool for automated standardization of plant names. </w:t>
      </w:r>
      <w:r w:rsidRPr="00721223">
        <w:rPr>
          <w:rFonts w:ascii="Times New Roman" w:eastAsia="Times New Roman" w:hAnsi="Times New Roman" w:cs="Times New Roman"/>
          <w:i/>
          <w:color w:val="000000"/>
          <w:sz w:val="24"/>
          <w:szCs w:val="24"/>
        </w:rPr>
        <w:t>BMC Bioinformatics</w:t>
      </w:r>
      <w:r w:rsidRPr="00721223">
        <w:rPr>
          <w:rFonts w:ascii="Times New Roman" w:eastAsia="Times New Roman" w:hAnsi="Times New Roman" w:cs="Times New Roman"/>
          <w:color w:val="000000"/>
          <w:sz w:val="24"/>
          <w:szCs w:val="24"/>
        </w:rPr>
        <w:t xml:space="preserve"> 14:16. doi:10.1186/1471-2105-14-16</w:t>
      </w:r>
    </w:p>
    <w:p w14:paraId="5C55315B"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Brundrett</w:t>
      </w:r>
      <w:proofErr w:type="spellEnd"/>
      <w:r>
        <w:rPr>
          <w:rFonts w:ascii="Times New Roman" w:eastAsia="Times New Roman" w:hAnsi="Times New Roman" w:cs="Times New Roman"/>
          <w:b/>
          <w:color w:val="000000"/>
          <w:sz w:val="24"/>
          <w:szCs w:val="24"/>
        </w:rPr>
        <w:t xml:space="preserve"> MC. 2002.</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Tansley</w:t>
      </w:r>
      <w:proofErr w:type="spellEnd"/>
      <w:r>
        <w:rPr>
          <w:rFonts w:ascii="Times New Roman" w:eastAsia="Times New Roman" w:hAnsi="Times New Roman" w:cs="Times New Roman"/>
          <w:color w:val="000000"/>
          <w:sz w:val="24"/>
          <w:szCs w:val="24"/>
        </w:rPr>
        <w:t xml:space="preserve"> Review No. 134. Coevolution of roots and mycorrhizas of land plants. </w:t>
      </w:r>
      <w:r>
        <w:rPr>
          <w:rFonts w:ascii="Times New Roman" w:eastAsia="Times New Roman" w:hAnsi="Times New Roman" w:cs="Times New Roman"/>
          <w:i/>
          <w:color w:val="000000"/>
          <w:sz w:val="24"/>
          <w:szCs w:val="24"/>
        </w:rPr>
        <w:t xml:space="preserve">New </w:t>
      </w:r>
      <w:proofErr w:type="spellStart"/>
      <w:r>
        <w:rPr>
          <w:rFonts w:ascii="Times New Roman" w:eastAsia="Times New Roman" w:hAnsi="Times New Roman" w:cs="Times New Roman"/>
          <w:i/>
          <w:color w:val="000000"/>
          <w:sz w:val="24"/>
          <w:szCs w:val="24"/>
        </w:rPr>
        <w:t>Phytologist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154</w:t>
      </w:r>
      <w:r>
        <w:rPr>
          <w:rFonts w:ascii="Times New Roman" w:eastAsia="Times New Roman" w:hAnsi="Times New Roman" w:cs="Times New Roman"/>
          <w:color w:val="000000"/>
          <w:sz w:val="24"/>
          <w:szCs w:val="24"/>
        </w:rPr>
        <w:t>: 275-304.</w:t>
      </w:r>
    </w:p>
    <w:p w14:paraId="4B53592F"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Brundrett</w:t>
      </w:r>
      <w:proofErr w:type="spellEnd"/>
      <w:r>
        <w:rPr>
          <w:rFonts w:ascii="Times New Roman" w:eastAsia="Times New Roman" w:hAnsi="Times New Roman" w:cs="Times New Roman"/>
          <w:b/>
          <w:color w:val="000000"/>
          <w:sz w:val="24"/>
          <w:szCs w:val="24"/>
        </w:rPr>
        <w:t xml:space="preserve"> MC. 2008.</w:t>
      </w:r>
      <w:r>
        <w:rPr>
          <w:rFonts w:ascii="Times New Roman" w:eastAsia="Times New Roman" w:hAnsi="Times New Roman" w:cs="Times New Roman"/>
          <w:color w:val="000000"/>
          <w:sz w:val="24"/>
          <w:szCs w:val="24"/>
        </w:rPr>
        <w:t xml:space="preserve"> Mycorrhizal Associations: The Web Resource. Date accessed. ‹mycorrhizas.info›.</w:t>
      </w:r>
    </w:p>
    <w:p w14:paraId="579133D8"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Brundrett</w:t>
      </w:r>
      <w:proofErr w:type="spellEnd"/>
      <w:r>
        <w:rPr>
          <w:rFonts w:ascii="Times New Roman" w:eastAsia="Times New Roman" w:hAnsi="Times New Roman" w:cs="Times New Roman"/>
          <w:b/>
          <w:color w:val="000000"/>
          <w:sz w:val="24"/>
          <w:szCs w:val="24"/>
        </w:rPr>
        <w:t xml:space="preserve"> MC. 2017.</w:t>
      </w:r>
      <w:r>
        <w:rPr>
          <w:rFonts w:ascii="Times New Roman" w:eastAsia="Times New Roman" w:hAnsi="Times New Roman" w:cs="Times New Roman"/>
          <w:color w:val="000000"/>
          <w:sz w:val="24"/>
          <w:szCs w:val="24"/>
        </w:rPr>
        <w:t xml:space="preserve"> Global diversity and importance of mycorrhizal and nonmycorrhizal plants. In: </w:t>
      </w:r>
      <w:proofErr w:type="spellStart"/>
      <w:r>
        <w:rPr>
          <w:rFonts w:ascii="Times New Roman" w:eastAsia="Times New Roman" w:hAnsi="Times New Roman" w:cs="Times New Roman"/>
          <w:color w:val="000000"/>
          <w:sz w:val="24"/>
          <w:szCs w:val="24"/>
        </w:rPr>
        <w:t>Tedersoo</w:t>
      </w:r>
      <w:proofErr w:type="spellEnd"/>
      <w:r>
        <w:rPr>
          <w:rFonts w:ascii="Times New Roman" w:eastAsia="Times New Roman" w:hAnsi="Times New Roman" w:cs="Times New Roman"/>
          <w:color w:val="000000"/>
          <w:sz w:val="24"/>
          <w:szCs w:val="24"/>
        </w:rPr>
        <w:t xml:space="preserve"> L (ed) Biogeography of mycorrhizal Symbiosis. Springer International Publishing, Cham, pp 533–556</w:t>
      </w:r>
    </w:p>
    <w:p w14:paraId="787EC227"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Brundrett</w:t>
      </w:r>
      <w:proofErr w:type="spellEnd"/>
      <w:r>
        <w:rPr>
          <w:rFonts w:ascii="Times New Roman" w:eastAsia="Times New Roman" w:hAnsi="Times New Roman" w:cs="Times New Roman"/>
          <w:b/>
          <w:color w:val="000000"/>
          <w:sz w:val="24"/>
          <w:szCs w:val="24"/>
        </w:rPr>
        <w:t xml:space="preserve"> MC, </w:t>
      </w:r>
      <w:proofErr w:type="spellStart"/>
      <w:r>
        <w:rPr>
          <w:rFonts w:ascii="Times New Roman" w:eastAsia="Times New Roman" w:hAnsi="Times New Roman" w:cs="Times New Roman"/>
          <w:b/>
          <w:color w:val="000000"/>
          <w:sz w:val="24"/>
          <w:szCs w:val="24"/>
        </w:rPr>
        <w:t>Tedersoo</w:t>
      </w:r>
      <w:proofErr w:type="spellEnd"/>
      <w:r>
        <w:rPr>
          <w:rFonts w:ascii="Times New Roman" w:eastAsia="Times New Roman" w:hAnsi="Times New Roman" w:cs="Times New Roman"/>
          <w:b/>
          <w:color w:val="000000"/>
          <w:sz w:val="24"/>
          <w:szCs w:val="24"/>
        </w:rPr>
        <w:t xml:space="preserve"> L. 2018a.</w:t>
      </w:r>
      <w:r>
        <w:rPr>
          <w:rFonts w:ascii="Times New Roman" w:eastAsia="Times New Roman" w:hAnsi="Times New Roman" w:cs="Times New Roman"/>
          <w:color w:val="000000"/>
          <w:sz w:val="24"/>
          <w:szCs w:val="24"/>
        </w:rPr>
        <w:t xml:space="preserve"> Evolutionary history of mycorrhizal symbioses and global host plant diversity. </w:t>
      </w:r>
      <w:r>
        <w:rPr>
          <w:rFonts w:ascii="Times New Roman" w:eastAsia="Times New Roman" w:hAnsi="Times New Roman" w:cs="Times New Roman"/>
          <w:i/>
          <w:color w:val="000000"/>
          <w:sz w:val="24"/>
          <w:szCs w:val="24"/>
        </w:rPr>
        <w:t xml:space="preserve">New </w:t>
      </w:r>
      <w:proofErr w:type="spellStart"/>
      <w:r>
        <w:rPr>
          <w:rFonts w:ascii="Times New Roman" w:eastAsia="Times New Roman" w:hAnsi="Times New Roman" w:cs="Times New Roman"/>
          <w:i/>
          <w:color w:val="000000"/>
          <w:sz w:val="24"/>
          <w:szCs w:val="24"/>
        </w:rPr>
        <w:t>Phytologist</w:t>
      </w:r>
      <w:proofErr w:type="spellEnd"/>
      <w:r>
        <w:rPr>
          <w:rFonts w:ascii="Times New Roman" w:eastAsia="Times New Roman" w:hAnsi="Times New Roman" w:cs="Times New Roman"/>
          <w:color w:val="000000"/>
          <w:sz w:val="24"/>
          <w:szCs w:val="24"/>
        </w:rPr>
        <w:t>, doi:10.1111/nph.14976.</w:t>
      </w:r>
    </w:p>
    <w:p w14:paraId="31EB4675" w14:textId="77777777" w:rsidR="00635AC5" w:rsidRDefault="0025401D">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lastRenderedPageBreak/>
        <w:t>Brundrett</w:t>
      </w:r>
      <w:proofErr w:type="spellEnd"/>
      <w:r>
        <w:rPr>
          <w:rFonts w:ascii="Times New Roman" w:eastAsia="Times New Roman" w:hAnsi="Times New Roman" w:cs="Times New Roman"/>
          <w:b/>
          <w:color w:val="000000"/>
          <w:sz w:val="24"/>
          <w:szCs w:val="24"/>
        </w:rPr>
        <w:t xml:space="preserve"> MC, </w:t>
      </w:r>
      <w:proofErr w:type="spellStart"/>
      <w:r>
        <w:rPr>
          <w:rFonts w:ascii="Times New Roman" w:eastAsia="Times New Roman" w:hAnsi="Times New Roman" w:cs="Times New Roman"/>
          <w:b/>
          <w:color w:val="000000"/>
          <w:sz w:val="24"/>
          <w:szCs w:val="24"/>
        </w:rPr>
        <w:t>Tedersoo</w:t>
      </w:r>
      <w:proofErr w:type="spellEnd"/>
      <w:r>
        <w:rPr>
          <w:rFonts w:ascii="Times New Roman" w:eastAsia="Times New Roman" w:hAnsi="Times New Roman" w:cs="Times New Roman"/>
          <w:b/>
          <w:color w:val="000000"/>
          <w:sz w:val="24"/>
          <w:szCs w:val="24"/>
        </w:rPr>
        <w:t xml:space="preserve"> L. 2018b. </w:t>
      </w:r>
      <w:r>
        <w:rPr>
          <w:rFonts w:ascii="Times New Roman" w:eastAsia="Times New Roman" w:hAnsi="Times New Roman" w:cs="Times New Roman"/>
          <w:color w:val="000000"/>
          <w:sz w:val="24"/>
          <w:szCs w:val="24"/>
        </w:rPr>
        <w:t xml:space="preserve">Misdiagnosis of mycorrhizas and inappropriate recycling of data can lead to false conclusions. </w:t>
      </w:r>
      <w:r>
        <w:rPr>
          <w:rFonts w:ascii="Times New Roman" w:eastAsia="Times New Roman" w:hAnsi="Times New Roman" w:cs="Times New Roman"/>
          <w:i/>
          <w:color w:val="000000"/>
          <w:sz w:val="24"/>
          <w:szCs w:val="24"/>
        </w:rPr>
        <w:t xml:space="preserve">New </w:t>
      </w:r>
      <w:proofErr w:type="spellStart"/>
      <w:r>
        <w:rPr>
          <w:rFonts w:ascii="Times New Roman" w:eastAsia="Times New Roman" w:hAnsi="Times New Roman" w:cs="Times New Roman"/>
          <w:i/>
          <w:color w:val="000000"/>
          <w:sz w:val="24"/>
          <w:szCs w:val="24"/>
        </w:rPr>
        <w:t>Phytologist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https://doi.org/10.1111/nph.15440</w:t>
      </w:r>
    </w:p>
    <w:p w14:paraId="29FACCBF"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Bueno CG, </w:t>
      </w:r>
      <w:proofErr w:type="spellStart"/>
      <w:r>
        <w:rPr>
          <w:rFonts w:ascii="Times New Roman" w:eastAsia="Times New Roman" w:hAnsi="Times New Roman" w:cs="Times New Roman"/>
          <w:b/>
          <w:color w:val="000000"/>
          <w:sz w:val="24"/>
          <w:szCs w:val="24"/>
        </w:rPr>
        <w:t>Gerz</w:t>
      </w:r>
      <w:proofErr w:type="spellEnd"/>
      <w:r>
        <w:rPr>
          <w:rFonts w:ascii="Times New Roman" w:eastAsia="Times New Roman" w:hAnsi="Times New Roman" w:cs="Times New Roman"/>
          <w:b/>
          <w:color w:val="000000"/>
          <w:sz w:val="24"/>
          <w:szCs w:val="24"/>
        </w:rPr>
        <w:t xml:space="preserve"> M, Zobel M, </w:t>
      </w:r>
      <w:proofErr w:type="spellStart"/>
      <w:r>
        <w:rPr>
          <w:rFonts w:ascii="Times New Roman" w:eastAsia="Times New Roman" w:hAnsi="Times New Roman" w:cs="Times New Roman"/>
          <w:b/>
          <w:color w:val="000000"/>
          <w:sz w:val="24"/>
          <w:szCs w:val="24"/>
        </w:rPr>
        <w:t>Moora</w:t>
      </w:r>
      <w:proofErr w:type="spellEnd"/>
      <w:r>
        <w:rPr>
          <w:rFonts w:ascii="Times New Roman" w:eastAsia="Times New Roman" w:hAnsi="Times New Roman" w:cs="Times New Roman"/>
          <w:b/>
          <w:color w:val="000000"/>
          <w:sz w:val="24"/>
          <w:szCs w:val="24"/>
        </w:rPr>
        <w:t xml:space="preserve"> M. 2018.</w:t>
      </w:r>
      <w:r>
        <w:rPr>
          <w:rFonts w:ascii="Times New Roman" w:eastAsia="Times New Roman" w:hAnsi="Times New Roman" w:cs="Times New Roman"/>
          <w:color w:val="000000"/>
          <w:sz w:val="24"/>
          <w:szCs w:val="24"/>
        </w:rPr>
        <w:t xml:space="preserve"> Conceptual differences lead to divergent trait estimates in empirical and taxonomic approaches to plant mycorrhizal trait assignment. </w:t>
      </w:r>
      <w:r>
        <w:rPr>
          <w:rFonts w:ascii="Times New Roman" w:eastAsia="Times New Roman" w:hAnsi="Times New Roman" w:cs="Times New Roman"/>
          <w:i/>
          <w:color w:val="000000"/>
          <w:sz w:val="24"/>
          <w:szCs w:val="24"/>
        </w:rPr>
        <w:t>Mycorrhiza</w:t>
      </w:r>
      <w:r>
        <w:rPr>
          <w:rFonts w:ascii="Times New Roman" w:eastAsia="Times New Roman" w:hAnsi="Times New Roman" w:cs="Times New Roman"/>
          <w:color w:val="000000"/>
          <w:sz w:val="24"/>
          <w:szCs w:val="24"/>
        </w:rPr>
        <w:t xml:space="preserve"> https://doi.org/10.1007/s00572-018-0869-1</w:t>
      </w:r>
    </w:p>
    <w:p w14:paraId="158D97DA"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Eriksson O, Bremer B. 1992.</w:t>
      </w:r>
      <w:r>
        <w:rPr>
          <w:rFonts w:ascii="Times New Roman" w:eastAsia="Times New Roman" w:hAnsi="Times New Roman" w:cs="Times New Roman"/>
          <w:color w:val="000000"/>
          <w:sz w:val="24"/>
          <w:szCs w:val="24"/>
        </w:rPr>
        <w:t xml:space="preserve"> Pollination Systems, Dispersal Modes, Life Forms and Diversification Rates in Angiosperm Families. </w:t>
      </w:r>
      <w:r>
        <w:rPr>
          <w:rFonts w:ascii="Times New Roman" w:eastAsia="Times New Roman" w:hAnsi="Times New Roman" w:cs="Times New Roman"/>
          <w:i/>
          <w:color w:val="000000"/>
          <w:sz w:val="24"/>
          <w:szCs w:val="24"/>
        </w:rPr>
        <w:t>Evolution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46</w:t>
      </w:r>
      <w:r>
        <w:rPr>
          <w:rFonts w:ascii="Times New Roman" w:eastAsia="Times New Roman" w:hAnsi="Times New Roman" w:cs="Times New Roman"/>
          <w:color w:val="000000"/>
          <w:sz w:val="24"/>
          <w:szCs w:val="24"/>
        </w:rPr>
        <w:t xml:space="preserve">: 258-266. </w:t>
      </w:r>
    </w:p>
    <w:p w14:paraId="74073F37"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Feijen</w:t>
      </w:r>
      <w:proofErr w:type="spellEnd"/>
      <w:r>
        <w:rPr>
          <w:rFonts w:ascii="Times New Roman" w:eastAsia="Times New Roman" w:hAnsi="Times New Roman" w:cs="Times New Roman"/>
          <w:b/>
          <w:color w:val="000000"/>
          <w:sz w:val="24"/>
          <w:szCs w:val="24"/>
        </w:rPr>
        <w:t xml:space="preserve"> FAA, Vos RA, </w:t>
      </w:r>
      <w:proofErr w:type="spellStart"/>
      <w:r>
        <w:rPr>
          <w:rFonts w:ascii="Times New Roman" w:eastAsia="Times New Roman" w:hAnsi="Times New Roman" w:cs="Times New Roman"/>
          <w:b/>
          <w:color w:val="000000"/>
          <w:sz w:val="24"/>
          <w:szCs w:val="24"/>
        </w:rPr>
        <w:t>Nuytinck</w:t>
      </w:r>
      <w:proofErr w:type="spellEnd"/>
      <w:r>
        <w:rPr>
          <w:rFonts w:ascii="Times New Roman" w:eastAsia="Times New Roman" w:hAnsi="Times New Roman" w:cs="Times New Roman"/>
          <w:b/>
          <w:color w:val="000000"/>
          <w:sz w:val="24"/>
          <w:szCs w:val="24"/>
        </w:rPr>
        <w:t xml:space="preserve"> J, Merck VSFT. 2018.</w:t>
      </w:r>
      <w:r>
        <w:rPr>
          <w:rFonts w:ascii="Times New Roman" w:eastAsia="Times New Roman" w:hAnsi="Times New Roman" w:cs="Times New Roman"/>
          <w:color w:val="000000"/>
          <w:sz w:val="24"/>
          <w:szCs w:val="24"/>
        </w:rPr>
        <w:t xml:space="preserve"> Evolutionary dynamics of mycorrhizal symbiosis in land plant diversification. </w:t>
      </w:r>
      <w:r>
        <w:rPr>
          <w:rFonts w:ascii="Times New Roman" w:eastAsia="Times New Roman" w:hAnsi="Times New Roman" w:cs="Times New Roman"/>
          <w:i/>
          <w:color w:val="000000"/>
          <w:sz w:val="24"/>
          <w:szCs w:val="24"/>
        </w:rPr>
        <w:t>Scientific Reports</w:t>
      </w:r>
      <w:r>
        <w:rPr>
          <w:rFonts w:ascii="Times New Roman" w:eastAsia="Times New Roman" w:hAnsi="Times New Roman" w:cs="Times New Roman"/>
          <w:color w:val="000000"/>
          <w:sz w:val="24"/>
          <w:szCs w:val="24"/>
        </w:rPr>
        <w:t xml:space="preserve"> doi:10.1038/s41598-018-28920-x.</w:t>
      </w:r>
    </w:p>
    <w:p w14:paraId="55110396"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Fritz SA, Purvis A. 2010.</w:t>
      </w:r>
      <w:r>
        <w:rPr>
          <w:rFonts w:ascii="Times New Roman" w:eastAsia="Times New Roman" w:hAnsi="Times New Roman" w:cs="Times New Roman"/>
          <w:color w:val="000000"/>
          <w:sz w:val="24"/>
          <w:szCs w:val="24"/>
        </w:rPr>
        <w:t xml:space="preserve"> Selectivity in mammalian extinction risk and threat types: a new measure of phylogenetic signal strength in binary traits. </w:t>
      </w:r>
      <w:r>
        <w:rPr>
          <w:rFonts w:ascii="Times New Roman" w:eastAsia="Times New Roman" w:hAnsi="Times New Roman" w:cs="Times New Roman"/>
          <w:i/>
          <w:color w:val="000000"/>
          <w:sz w:val="24"/>
          <w:szCs w:val="24"/>
        </w:rPr>
        <w:t>Conservation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24</w:t>
      </w:r>
      <w:r>
        <w:rPr>
          <w:rFonts w:ascii="Times New Roman" w:eastAsia="Times New Roman" w:hAnsi="Times New Roman" w:cs="Times New Roman"/>
          <w:color w:val="000000"/>
          <w:sz w:val="24"/>
          <w:szCs w:val="24"/>
        </w:rPr>
        <w:t>: 1042-1051.</w:t>
      </w:r>
    </w:p>
    <w:p w14:paraId="08C36CD5"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bookmarkStart w:id="104" w:name="_2et92p0" w:colFirst="0" w:colLast="0"/>
      <w:bookmarkEnd w:id="104"/>
      <w:r>
        <w:rPr>
          <w:rFonts w:ascii="Times New Roman" w:eastAsia="Times New Roman" w:hAnsi="Times New Roman" w:cs="Times New Roman"/>
          <w:b/>
          <w:color w:val="000000"/>
          <w:sz w:val="24"/>
          <w:szCs w:val="24"/>
        </w:rPr>
        <w:t>Hardy NB, Otto SP. 2014.</w:t>
      </w:r>
      <w:r>
        <w:rPr>
          <w:rFonts w:ascii="Times New Roman" w:eastAsia="Times New Roman" w:hAnsi="Times New Roman" w:cs="Times New Roman"/>
          <w:color w:val="000000"/>
          <w:sz w:val="24"/>
          <w:szCs w:val="24"/>
        </w:rPr>
        <w:t xml:space="preserve"> Specialization and Generalization in the Diversification of Phytophagous Insects: Tests of the Musical chairs and Oscillation hypotheses. </w:t>
      </w:r>
      <w:r>
        <w:rPr>
          <w:rFonts w:ascii="Times New Roman" w:eastAsia="Times New Roman" w:hAnsi="Times New Roman" w:cs="Times New Roman"/>
          <w:i/>
          <w:color w:val="000000"/>
          <w:sz w:val="24"/>
          <w:szCs w:val="24"/>
        </w:rPr>
        <w:t>Proceedings of the Royal Society B–Biological Sciences</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b/>
          <w:color w:val="000000"/>
          <w:sz w:val="24"/>
          <w:szCs w:val="24"/>
        </w:rPr>
        <w:t>281</w:t>
      </w:r>
      <w:r>
        <w:rPr>
          <w:rFonts w:ascii="Times New Roman" w:eastAsia="Times New Roman" w:hAnsi="Times New Roman" w:cs="Times New Roman"/>
          <w:color w:val="000000"/>
          <w:sz w:val="24"/>
          <w:szCs w:val="24"/>
        </w:rPr>
        <w:t xml:space="preserve">: 20132960. </w:t>
      </w:r>
    </w:p>
    <w:p w14:paraId="4C32EAF7"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Lehto</w:t>
      </w:r>
      <w:proofErr w:type="spellEnd"/>
      <w:r>
        <w:rPr>
          <w:rFonts w:ascii="Times New Roman" w:eastAsia="Times New Roman" w:hAnsi="Times New Roman" w:cs="Times New Roman"/>
          <w:b/>
          <w:color w:val="000000"/>
          <w:sz w:val="24"/>
          <w:szCs w:val="24"/>
        </w:rPr>
        <w:t xml:space="preserve"> T, </w:t>
      </w:r>
      <w:proofErr w:type="spellStart"/>
      <w:r>
        <w:rPr>
          <w:rFonts w:ascii="Times New Roman" w:eastAsia="Times New Roman" w:hAnsi="Times New Roman" w:cs="Times New Roman"/>
          <w:b/>
          <w:color w:val="000000"/>
          <w:sz w:val="24"/>
          <w:szCs w:val="24"/>
        </w:rPr>
        <w:t>Brosinsky</w:t>
      </w:r>
      <w:proofErr w:type="spellEnd"/>
      <w:r>
        <w:rPr>
          <w:rFonts w:ascii="Times New Roman" w:eastAsia="Times New Roman" w:hAnsi="Times New Roman" w:cs="Times New Roman"/>
          <w:b/>
          <w:color w:val="000000"/>
          <w:sz w:val="24"/>
          <w:szCs w:val="24"/>
        </w:rPr>
        <w:t xml:space="preserve"> A, </w:t>
      </w:r>
      <w:proofErr w:type="spellStart"/>
      <w:r>
        <w:rPr>
          <w:rFonts w:ascii="Times New Roman" w:eastAsia="Times New Roman" w:hAnsi="Times New Roman" w:cs="Times New Roman"/>
          <w:b/>
          <w:color w:val="000000"/>
          <w:sz w:val="24"/>
          <w:szCs w:val="24"/>
        </w:rPr>
        <w:t>Heinonen-Tanski</w:t>
      </w:r>
      <w:proofErr w:type="spellEnd"/>
      <w:r>
        <w:rPr>
          <w:rFonts w:ascii="Times New Roman" w:eastAsia="Times New Roman" w:hAnsi="Times New Roman" w:cs="Times New Roman"/>
          <w:b/>
          <w:color w:val="000000"/>
          <w:sz w:val="24"/>
          <w:szCs w:val="24"/>
        </w:rPr>
        <w:t xml:space="preserve"> H, Repo T. 2008.</w:t>
      </w:r>
      <w:r>
        <w:rPr>
          <w:rFonts w:ascii="Times New Roman" w:eastAsia="Times New Roman" w:hAnsi="Times New Roman" w:cs="Times New Roman"/>
          <w:color w:val="000000"/>
          <w:sz w:val="24"/>
          <w:szCs w:val="24"/>
        </w:rPr>
        <w:t xml:space="preserve"> Freezing tolerance of ectomycorrhizal fungi in pure culture. </w:t>
      </w:r>
      <w:r>
        <w:rPr>
          <w:rFonts w:ascii="Times New Roman" w:eastAsia="Times New Roman" w:hAnsi="Times New Roman" w:cs="Times New Roman"/>
          <w:i/>
          <w:color w:val="000000"/>
          <w:sz w:val="24"/>
          <w:szCs w:val="24"/>
        </w:rPr>
        <w:t>Mycorrhiza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18</w:t>
      </w:r>
      <w:r>
        <w:rPr>
          <w:rFonts w:ascii="Times New Roman" w:eastAsia="Times New Roman" w:hAnsi="Times New Roman" w:cs="Times New Roman"/>
          <w:color w:val="000000"/>
          <w:sz w:val="24"/>
          <w:szCs w:val="24"/>
        </w:rPr>
        <w:t xml:space="preserve">: 385–392. </w:t>
      </w:r>
    </w:p>
    <w:p w14:paraId="586CD96D"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Maherali</w:t>
      </w:r>
      <w:proofErr w:type="spellEnd"/>
      <w:r>
        <w:rPr>
          <w:rFonts w:ascii="Times New Roman" w:eastAsia="Times New Roman" w:hAnsi="Times New Roman" w:cs="Times New Roman"/>
          <w:b/>
          <w:color w:val="000000"/>
          <w:sz w:val="24"/>
          <w:szCs w:val="24"/>
        </w:rPr>
        <w:t xml:space="preserve"> H, </w:t>
      </w:r>
      <w:proofErr w:type="spellStart"/>
      <w:r>
        <w:rPr>
          <w:rFonts w:ascii="Times New Roman" w:eastAsia="Times New Roman" w:hAnsi="Times New Roman" w:cs="Times New Roman"/>
          <w:b/>
          <w:color w:val="000000"/>
          <w:sz w:val="24"/>
          <w:szCs w:val="24"/>
        </w:rPr>
        <w:t>Oberle</w:t>
      </w:r>
      <w:proofErr w:type="spellEnd"/>
      <w:r>
        <w:rPr>
          <w:rFonts w:ascii="Times New Roman" w:eastAsia="Times New Roman" w:hAnsi="Times New Roman" w:cs="Times New Roman"/>
          <w:b/>
          <w:color w:val="000000"/>
          <w:sz w:val="24"/>
          <w:szCs w:val="24"/>
        </w:rPr>
        <w:t xml:space="preserve"> B, Stevens PF, Cornwell WK, McGlinn DJ. 2016.</w:t>
      </w:r>
      <w:r>
        <w:rPr>
          <w:rFonts w:ascii="Times New Roman" w:eastAsia="Times New Roman" w:hAnsi="Times New Roman" w:cs="Times New Roman"/>
          <w:color w:val="000000"/>
          <w:sz w:val="24"/>
          <w:szCs w:val="24"/>
        </w:rPr>
        <w:t xml:space="preserve"> Mutualism persistence and abandonment during the evolution of the mycorrhizal symbiosis. </w:t>
      </w:r>
      <w:r>
        <w:rPr>
          <w:rFonts w:ascii="Times New Roman" w:eastAsia="Times New Roman" w:hAnsi="Times New Roman" w:cs="Times New Roman"/>
          <w:i/>
          <w:color w:val="000000"/>
          <w:sz w:val="24"/>
          <w:szCs w:val="24"/>
        </w:rPr>
        <w:t xml:space="preserve">The American Naturalist </w:t>
      </w:r>
      <w:r>
        <w:rPr>
          <w:rFonts w:ascii="Times New Roman" w:eastAsia="Times New Roman" w:hAnsi="Times New Roman" w:cs="Times New Roman"/>
          <w:b/>
          <w:color w:val="000000"/>
          <w:sz w:val="24"/>
          <w:szCs w:val="24"/>
        </w:rPr>
        <w:t>188</w:t>
      </w:r>
      <w:r>
        <w:rPr>
          <w:rFonts w:ascii="Times New Roman" w:eastAsia="Times New Roman" w:hAnsi="Times New Roman" w:cs="Times New Roman"/>
          <w:color w:val="000000"/>
          <w:sz w:val="24"/>
          <w:szCs w:val="24"/>
        </w:rPr>
        <w:t>: E113–E125.</w:t>
      </w:r>
    </w:p>
    <w:p w14:paraId="62DE0050"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Magallón</w:t>
      </w:r>
      <w:proofErr w:type="spellEnd"/>
      <w:r>
        <w:rPr>
          <w:rFonts w:ascii="Times New Roman" w:eastAsia="Times New Roman" w:hAnsi="Times New Roman" w:cs="Times New Roman"/>
          <w:b/>
          <w:color w:val="000000"/>
          <w:sz w:val="24"/>
          <w:szCs w:val="24"/>
        </w:rPr>
        <w:t xml:space="preserve"> S, Sanderson MJ. 2001.</w:t>
      </w:r>
      <w:r>
        <w:rPr>
          <w:rFonts w:ascii="Times New Roman" w:eastAsia="Times New Roman" w:hAnsi="Times New Roman" w:cs="Times New Roman"/>
          <w:color w:val="000000"/>
          <w:sz w:val="24"/>
          <w:szCs w:val="24"/>
        </w:rPr>
        <w:t xml:space="preserve"> Absolute Diversification rates in Angiosperm clades. </w:t>
      </w:r>
      <w:r>
        <w:rPr>
          <w:rFonts w:ascii="Times New Roman" w:eastAsia="Times New Roman" w:hAnsi="Times New Roman" w:cs="Times New Roman"/>
          <w:i/>
          <w:color w:val="000000"/>
          <w:sz w:val="24"/>
          <w:szCs w:val="24"/>
        </w:rPr>
        <w:t>Evolution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55</w:t>
      </w:r>
      <w:r>
        <w:rPr>
          <w:rFonts w:ascii="Times New Roman" w:eastAsia="Times New Roman" w:hAnsi="Times New Roman" w:cs="Times New Roman"/>
          <w:color w:val="000000"/>
          <w:sz w:val="24"/>
          <w:szCs w:val="24"/>
        </w:rPr>
        <w:t>:1762–1780.</w:t>
      </w:r>
    </w:p>
    <w:p w14:paraId="79BEF578" w14:textId="77777777" w:rsidR="00B36992" w:rsidRDefault="00B36992" w:rsidP="00B3699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6992">
        <w:rPr>
          <w:rFonts w:ascii="Times New Roman" w:eastAsia="Times New Roman" w:hAnsi="Times New Roman" w:cs="Times New Roman"/>
          <w:b/>
          <w:color w:val="000000"/>
          <w:sz w:val="24"/>
          <w:szCs w:val="24"/>
        </w:rPr>
        <w:t>Moen DS, Wiens JJ. 2017.</w:t>
      </w:r>
      <w:r>
        <w:rPr>
          <w:rFonts w:ascii="Times New Roman" w:eastAsia="Times New Roman" w:hAnsi="Times New Roman" w:cs="Times New Roman"/>
          <w:color w:val="000000"/>
          <w:sz w:val="24"/>
          <w:szCs w:val="24"/>
        </w:rPr>
        <w:t xml:space="preserve"> </w:t>
      </w:r>
      <w:r w:rsidRPr="00B36992">
        <w:rPr>
          <w:rFonts w:ascii="Times New Roman" w:eastAsia="Times New Roman" w:hAnsi="Times New Roman" w:cs="Times New Roman"/>
          <w:color w:val="000000"/>
          <w:sz w:val="24"/>
          <w:szCs w:val="24"/>
        </w:rPr>
        <w:t>Microhabitat and Climatic Niche Change Explain</w:t>
      </w:r>
      <w:r>
        <w:rPr>
          <w:rFonts w:ascii="Times New Roman" w:eastAsia="Times New Roman" w:hAnsi="Times New Roman" w:cs="Times New Roman"/>
          <w:color w:val="000000"/>
          <w:sz w:val="24"/>
          <w:szCs w:val="24"/>
        </w:rPr>
        <w:t xml:space="preserve"> </w:t>
      </w:r>
      <w:r w:rsidRPr="00B36992">
        <w:rPr>
          <w:rFonts w:ascii="Times New Roman" w:eastAsia="Times New Roman" w:hAnsi="Times New Roman" w:cs="Times New Roman"/>
          <w:color w:val="000000"/>
          <w:sz w:val="24"/>
          <w:szCs w:val="24"/>
        </w:rPr>
        <w:t>Patterns of Diversification among Frog Families</w:t>
      </w:r>
      <w:r>
        <w:rPr>
          <w:rFonts w:ascii="Times New Roman" w:eastAsia="Times New Roman" w:hAnsi="Times New Roman" w:cs="Times New Roman"/>
          <w:color w:val="000000"/>
          <w:sz w:val="24"/>
          <w:szCs w:val="24"/>
        </w:rPr>
        <w:t xml:space="preserve">. </w:t>
      </w:r>
      <w:r w:rsidRPr="00B36992">
        <w:rPr>
          <w:rFonts w:ascii="Times New Roman" w:eastAsia="Times New Roman" w:hAnsi="Times New Roman" w:cs="Times New Roman"/>
          <w:i/>
          <w:color w:val="000000"/>
          <w:sz w:val="24"/>
          <w:szCs w:val="24"/>
        </w:rPr>
        <w:t>The American Naturalist</w:t>
      </w:r>
      <w:r>
        <w:rPr>
          <w:rFonts w:ascii="Times New Roman" w:eastAsia="Times New Roman" w:hAnsi="Times New Roman" w:cs="Times New Roman"/>
          <w:color w:val="000000"/>
          <w:sz w:val="24"/>
          <w:szCs w:val="24"/>
        </w:rPr>
        <w:t xml:space="preserve"> </w:t>
      </w:r>
      <w:r w:rsidRPr="00B36992">
        <w:rPr>
          <w:rFonts w:ascii="Times New Roman" w:eastAsia="Times New Roman" w:hAnsi="Times New Roman" w:cs="Times New Roman"/>
          <w:b/>
          <w:color w:val="000000"/>
          <w:sz w:val="24"/>
          <w:szCs w:val="24"/>
        </w:rPr>
        <w:t>190</w:t>
      </w:r>
      <w:r>
        <w:rPr>
          <w:rFonts w:ascii="Times New Roman" w:eastAsia="Times New Roman" w:hAnsi="Times New Roman" w:cs="Times New Roman"/>
          <w:color w:val="000000"/>
          <w:sz w:val="24"/>
          <w:szCs w:val="24"/>
        </w:rPr>
        <w:t>: 29-44</w:t>
      </w:r>
    </w:p>
    <w:p w14:paraId="2DDBF8D4"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Moore B, </w:t>
      </w:r>
      <w:proofErr w:type="spellStart"/>
      <w:r>
        <w:rPr>
          <w:rFonts w:ascii="Times New Roman" w:eastAsia="Times New Roman" w:hAnsi="Times New Roman" w:cs="Times New Roman"/>
          <w:b/>
          <w:color w:val="000000"/>
          <w:sz w:val="24"/>
          <w:szCs w:val="24"/>
        </w:rPr>
        <w:t>Donoghe</w:t>
      </w:r>
      <w:proofErr w:type="spellEnd"/>
      <w:r>
        <w:rPr>
          <w:rFonts w:ascii="Times New Roman" w:eastAsia="Times New Roman" w:hAnsi="Times New Roman" w:cs="Times New Roman"/>
          <w:b/>
          <w:color w:val="000000"/>
          <w:sz w:val="24"/>
          <w:szCs w:val="24"/>
        </w:rPr>
        <w:t xml:space="preserve"> MJ. 2007.</w:t>
      </w:r>
      <w:r>
        <w:rPr>
          <w:rFonts w:ascii="Times New Roman" w:eastAsia="Times New Roman" w:hAnsi="Times New Roman" w:cs="Times New Roman"/>
          <w:color w:val="000000"/>
          <w:sz w:val="24"/>
          <w:szCs w:val="24"/>
        </w:rPr>
        <w:t xml:space="preserve"> Correlates of Diversification in the Plant Clade </w:t>
      </w:r>
      <w:proofErr w:type="spellStart"/>
      <w:r>
        <w:rPr>
          <w:rFonts w:ascii="Times New Roman" w:eastAsia="Times New Roman" w:hAnsi="Times New Roman" w:cs="Times New Roman"/>
          <w:color w:val="000000"/>
          <w:sz w:val="24"/>
          <w:szCs w:val="24"/>
        </w:rPr>
        <w:t>Dipsacales</w:t>
      </w:r>
      <w:proofErr w:type="spellEnd"/>
      <w:r>
        <w:rPr>
          <w:rFonts w:ascii="Times New Roman" w:eastAsia="Times New Roman" w:hAnsi="Times New Roman" w:cs="Times New Roman"/>
          <w:color w:val="000000"/>
          <w:sz w:val="24"/>
          <w:szCs w:val="24"/>
        </w:rPr>
        <w:t xml:space="preserve">: Geographic Movement and Evolutionary Innovations. </w:t>
      </w:r>
      <w:r>
        <w:rPr>
          <w:rFonts w:ascii="Times New Roman" w:eastAsia="Times New Roman" w:hAnsi="Times New Roman" w:cs="Times New Roman"/>
          <w:i/>
          <w:color w:val="000000"/>
          <w:sz w:val="24"/>
          <w:szCs w:val="24"/>
        </w:rPr>
        <w:t>The American Naturalist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170</w:t>
      </w:r>
      <w:r>
        <w:rPr>
          <w:rFonts w:ascii="Times New Roman" w:eastAsia="Times New Roman" w:hAnsi="Times New Roman" w:cs="Times New Roman"/>
          <w:color w:val="000000"/>
          <w:sz w:val="24"/>
          <w:szCs w:val="24"/>
        </w:rPr>
        <w:t>: 28-55.</w:t>
      </w:r>
    </w:p>
    <w:p w14:paraId="6AE596C8"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Neumann G, </w:t>
      </w:r>
      <w:proofErr w:type="spellStart"/>
      <w:r>
        <w:rPr>
          <w:rFonts w:ascii="Times New Roman" w:eastAsia="Times New Roman" w:hAnsi="Times New Roman" w:cs="Times New Roman"/>
          <w:b/>
          <w:color w:val="000000"/>
          <w:sz w:val="24"/>
          <w:szCs w:val="24"/>
        </w:rPr>
        <w:t>Martinoia</w:t>
      </w:r>
      <w:proofErr w:type="spellEnd"/>
      <w:r>
        <w:rPr>
          <w:rFonts w:ascii="Times New Roman" w:eastAsia="Times New Roman" w:hAnsi="Times New Roman" w:cs="Times New Roman"/>
          <w:b/>
          <w:color w:val="000000"/>
          <w:sz w:val="24"/>
          <w:szCs w:val="24"/>
        </w:rPr>
        <w:t xml:space="preserve"> E. 2002.</w:t>
      </w:r>
      <w:r>
        <w:rPr>
          <w:rFonts w:ascii="Cambria" w:eastAsia="Cambria" w:hAnsi="Cambria" w:cs="Cambria"/>
          <w:color w:val="000000"/>
        </w:rPr>
        <w:t xml:space="preserve"> </w:t>
      </w:r>
      <w:r>
        <w:rPr>
          <w:rFonts w:ascii="Times New Roman" w:eastAsia="Times New Roman" w:hAnsi="Times New Roman" w:cs="Times New Roman"/>
          <w:color w:val="000000"/>
          <w:sz w:val="24"/>
          <w:szCs w:val="24"/>
        </w:rPr>
        <w:t xml:space="preserve">Cluster roots – an underground adaptation for survival in extreme environments. </w:t>
      </w:r>
      <w:r>
        <w:rPr>
          <w:rFonts w:ascii="Times New Roman" w:eastAsia="Times New Roman" w:hAnsi="Times New Roman" w:cs="Times New Roman"/>
          <w:i/>
          <w:color w:val="000000"/>
          <w:sz w:val="24"/>
          <w:szCs w:val="24"/>
        </w:rPr>
        <w:t>TRENDS in Plant Science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7</w:t>
      </w:r>
      <w:r>
        <w:rPr>
          <w:rFonts w:ascii="Times New Roman" w:eastAsia="Times New Roman" w:hAnsi="Times New Roman" w:cs="Times New Roman"/>
          <w:color w:val="000000"/>
          <w:sz w:val="24"/>
          <w:szCs w:val="24"/>
        </w:rPr>
        <w:t>: 162-167.</w:t>
      </w:r>
    </w:p>
    <w:p w14:paraId="04D67896"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O´Meara BC, Smith SD, Armbruster WS, Harder LD, Hardy CR, Hileman LC, Hufford L, </w:t>
      </w:r>
      <w:proofErr w:type="spellStart"/>
      <w:r>
        <w:rPr>
          <w:rFonts w:ascii="Times New Roman" w:eastAsia="Times New Roman" w:hAnsi="Times New Roman" w:cs="Times New Roman"/>
          <w:b/>
          <w:color w:val="000000"/>
          <w:sz w:val="24"/>
          <w:szCs w:val="24"/>
        </w:rPr>
        <w:t>Litt</w:t>
      </w:r>
      <w:proofErr w:type="spellEnd"/>
      <w:r>
        <w:rPr>
          <w:rFonts w:ascii="Times New Roman" w:eastAsia="Times New Roman" w:hAnsi="Times New Roman" w:cs="Times New Roman"/>
          <w:b/>
          <w:color w:val="000000"/>
          <w:sz w:val="24"/>
          <w:szCs w:val="24"/>
        </w:rPr>
        <w:t xml:space="preserve"> A, </w:t>
      </w:r>
      <w:proofErr w:type="spellStart"/>
      <w:r>
        <w:rPr>
          <w:rFonts w:ascii="Times New Roman" w:eastAsia="Times New Roman" w:hAnsi="Times New Roman" w:cs="Times New Roman"/>
          <w:b/>
          <w:color w:val="000000"/>
          <w:sz w:val="24"/>
          <w:szCs w:val="24"/>
        </w:rPr>
        <w:t>Magallón</w:t>
      </w:r>
      <w:proofErr w:type="spellEnd"/>
      <w:r>
        <w:rPr>
          <w:rFonts w:ascii="Times New Roman" w:eastAsia="Times New Roman" w:hAnsi="Times New Roman" w:cs="Times New Roman"/>
          <w:b/>
          <w:color w:val="000000"/>
          <w:sz w:val="24"/>
          <w:szCs w:val="24"/>
        </w:rPr>
        <w:t xml:space="preserve"> S, Smith SA (2016) </w:t>
      </w:r>
      <w:r>
        <w:rPr>
          <w:rFonts w:ascii="Times New Roman" w:eastAsia="Times New Roman" w:hAnsi="Times New Roman" w:cs="Times New Roman"/>
          <w:color w:val="000000"/>
          <w:sz w:val="24"/>
          <w:szCs w:val="24"/>
        </w:rPr>
        <w:t xml:space="preserve">Non-equilibrium dynamics and </w:t>
      </w:r>
      <w:r>
        <w:rPr>
          <w:rFonts w:ascii="Times New Roman" w:eastAsia="Times New Roman" w:hAnsi="Times New Roman" w:cs="Times New Roman"/>
          <w:color w:val="000000"/>
          <w:sz w:val="24"/>
          <w:szCs w:val="24"/>
        </w:rPr>
        <w:lastRenderedPageBreak/>
        <w:t xml:space="preserve">floral trait interactions shape extant angiosperm diversity. </w:t>
      </w:r>
      <w:r>
        <w:rPr>
          <w:rFonts w:ascii="Times New Roman" w:eastAsia="Times New Roman" w:hAnsi="Times New Roman" w:cs="Times New Roman"/>
          <w:i/>
          <w:color w:val="000000"/>
          <w:sz w:val="24"/>
          <w:szCs w:val="24"/>
        </w:rPr>
        <w:t xml:space="preserve">Proceedings of the Royal Society B–Biological Sciences </w:t>
      </w:r>
      <w:r>
        <w:rPr>
          <w:rFonts w:ascii="Times New Roman" w:eastAsia="Times New Roman" w:hAnsi="Times New Roman" w:cs="Times New Roman"/>
          <w:b/>
          <w:color w:val="000000"/>
          <w:sz w:val="24"/>
          <w:szCs w:val="24"/>
        </w:rPr>
        <w:t>B283</w:t>
      </w:r>
      <w:r>
        <w:rPr>
          <w:rFonts w:ascii="Times New Roman" w:eastAsia="Times New Roman" w:hAnsi="Times New Roman" w:cs="Times New Roman"/>
          <w:color w:val="000000"/>
          <w:sz w:val="24"/>
          <w:szCs w:val="24"/>
        </w:rPr>
        <w:t>: 20152304.</w:t>
      </w:r>
    </w:p>
    <w:p w14:paraId="32DCC4C5"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Orme CDL, </w:t>
      </w:r>
      <w:proofErr w:type="spellStart"/>
      <w:r>
        <w:rPr>
          <w:rFonts w:ascii="Times New Roman" w:eastAsia="Times New Roman" w:hAnsi="Times New Roman" w:cs="Times New Roman"/>
          <w:b/>
          <w:color w:val="000000"/>
          <w:sz w:val="24"/>
          <w:szCs w:val="24"/>
        </w:rPr>
        <w:t>Freckleton</w:t>
      </w:r>
      <w:proofErr w:type="spellEnd"/>
      <w:r>
        <w:rPr>
          <w:rFonts w:ascii="Times New Roman" w:eastAsia="Times New Roman" w:hAnsi="Times New Roman" w:cs="Times New Roman"/>
          <w:b/>
          <w:color w:val="000000"/>
          <w:sz w:val="24"/>
          <w:szCs w:val="24"/>
        </w:rPr>
        <w:t xml:space="preserve"> RP, Thomas GH, </w:t>
      </w:r>
      <w:proofErr w:type="spellStart"/>
      <w:r>
        <w:rPr>
          <w:rFonts w:ascii="Times New Roman" w:eastAsia="Times New Roman" w:hAnsi="Times New Roman" w:cs="Times New Roman"/>
          <w:b/>
          <w:color w:val="000000"/>
          <w:sz w:val="24"/>
          <w:szCs w:val="24"/>
        </w:rPr>
        <w:t>Petzoldt</w:t>
      </w:r>
      <w:proofErr w:type="spellEnd"/>
      <w:r>
        <w:rPr>
          <w:rFonts w:ascii="Times New Roman" w:eastAsia="Times New Roman" w:hAnsi="Times New Roman" w:cs="Times New Roman"/>
          <w:b/>
          <w:color w:val="000000"/>
          <w:sz w:val="24"/>
          <w:szCs w:val="24"/>
        </w:rPr>
        <w:t xml:space="preserve"> T, Fritz SA, Isaac N. 2013.</w:t>
      </w:r>
      <w:r>
        <w:rPr>
          <w:rFonts w:ascii="Times New Roman" w:eastAsia="Times New Roman" w:hAnsi="Times New Roman" w:cs="Times New Roman"/>
          <w:color w:val="000000"/>
          <w:sz w:val="24"/>
          <w:szCs w:val="24"/>
        </w:rPr>
        <w:t xml:space="preserve"> CAPER: comparative analyses of phylogenetics and evolution in R. Methods in </w:t>
      </w:r>
      <w:r>
        <w:rPr>
          <w:rFonts w:ascii="Times New Roman" w:eastAsia="Times New Roman" w:hAnsi="Times New Roman" w:cs="Times New Roman"/>
          <w:i/>
          <w:color w:val="000000"/>
          <w:sz w:val="24"/>
          <w:szCs w:val="24"/>
        </w:rPr>
        <w:t>Ecology and Evolution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3</w:t>
      </w:r>
      <w:r>
        <w:rPr>
          <w:rFonts w:ascii="Times New Roman" w:eastAsia="Times New Roman" w:hAnsi="Times New Roman" w:cs="Times New Roman"/>
          <w:color w:val="000000"/>
          <w:sz w:val="24"/>
          <w:szCs w:val="24"/>
        </w:rPr>
        <w:t>: 145-151.</w:t>
      </w:r>
    </w:p>
    <w:p w14:paraId="5A758ED5"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Pagel</w:t>
      </w:r>
      <w:proofErr w:type="spellEnd"/>
      <w:r>
        <w:rPr>
          <w:rFonts w:ascii="Times New Roman" w:eastAsia="Times New Roman" w:hAnsi="Times New Roman" w:cs="Times New Roman"/>
          <w:b/>
          <w:color w:val="000000"/>
          <w:sz w:val="24"/>
          <w:szCs w:val="24"/>
        </w:rPr>
        <w:t xml:space="preserve"> M. 1999.</w:t>
      </w:r>
      <w:r>
        <w:rPr>
          <w:rFonts w:ascii="Times New Roman" w:eastAsia="Times New Roman" w:hAnsi="Times New Roman" w:cs="Times New Roman"/>
          <w:color w:val="000000"/>
          <w:sz w:val="24"/>
          <w:szCs w:val="24"/>
        </w:rPr>
        <w:t xml:space="preserve"> Inferring the historical patterns of biological evolution. </w:t>
      </w:r>
      <w:r>
        <w:rPr>
          <w:rFonts w:ascii="Times New Roman" w:eastAsia="Times New Roman" w:hAnsi="Times New Roman" w:cs="Times New Roman"/>
          <w:i/>
          <w:color w:val="000000"/>
          <w:sz w:val="24"/>
          <w:szCs w:val="24"/>
        </w:rPr>
        <w:t>Nature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401</w:t>
      </w:r>
      <w:r>
        <w:rPr>
          <w:rFonts w:ascii="Times New Roman" w:eastAsia="Times New Roman" w:hAnsi="Times New Roman" w:cs="Times New Roman"/>
          <w:color w:val="000000"/>
          <w:sz w:val="24"/>
          <w:szCs w:val="24"/>
        </w:rPr>
        <w:t>: 877-884.</w:t>
      </w:r>
    </w:p>
    <w:p w14:paraId="6AF57657"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Perotto</w:t>
      </w:r>
      <w:proofErr w:type="spellEnd"/>
      <w:r>
        <w:rPr>
          <w:rFonts w:ascii="Times New Roman" w:eastAsia="Times New Roman" w:hAnsi="Times New Roman" w:cs="Times New Roman"/>
          <w:b/>
          <w:color w:val="000000"/>
          <w:sz w:val="24"/>
          <w:szCs w:val="24"/>
        </w:rPr>
        <w:t xml:space="preserve"> S, </w:t>
      </w:r>
      <w:proofErr w:type="spellStart"/>
      <w:r>
        <w:rPr>
          <w:rFonts w:ascii="Times New Roman" w:eastAsia="Times New Roman" w:hAnsi="Times New Roman" w:cs="Times New Roman"/>
          <w:b/>
          <w:color w:val="000000"/>
          <w:sz w:val="24"/>
          <w:szCs w:val="24"/>
        </w:rPr>
        <w:t>Girlanda</w:t>
      </w:r>
      <w:proofErr w:type="spellEnd"/>
      <w:r>
        <w:rPr>
          <w:rFonts w:ascii="Times New Roman" w:eastAsia="Times New Roman" w:hAnsi="Times New Roman" w:cs="Times New Roman"/>
          <w:b/>
          <w:color w:val="000000"/>
          <w:sz w:val="24"/>
          <w:szCs w:val="24"/>
        </w:rPr>
        <w:t xml:space="preserve"> M, Martino E. 2002.</w:t>
      </w:r>
      <w:r>
        <w:rPr>
          <w:rFonts w:ascii="Times New Roman" w:eastAsia="Times New Roman" w:hAnsi="Times New Roman" w:cs="Times New Roman"/>
          <w:color w:val="000000"/>
          <w:sz w:val="24"/>
          <w:szCs w:val="24"/>
        </w:rPr>
        <w:t xml:space="preserve"> Ericoid mycorrhizal fungi: some new perspectives on old acquaintances. </w:t>
      </w:r>
      <w:r>
        <w:rPr>
          <w:rFonts w:ascii="Times New Roman" w:eastAsia="Times New Roman" w:hAnsi="Times New Roman" w:cs="Times New Roman"/>
          <w:i/>
          <w:color w:val="000000"/>
          <w:sz w:val="24"/>
          <w:szCs w:val="24"/>
        </w:rPr>
        <w:t>Plant and Soil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244</w:t>
      </w:r>
      <w:r>
        <w:rPr>
          <w:rFonts w:ascii="Times New Roman" w:eastAsia="Times New Roman" w:hAnsi="Times New Roman" w:cs="Times New Roman"/>
          <w:color w:val="000000"/>
          <w:sz w:val="24"/>
          <w:szCs w:val="24"/>
        </w:rPr>
        <w:t>: 41–53.</w:t>
      </w:r>
    </w:p>
    <w:p w14:paraId="65C9D633"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Pirosynski</w:t>
      </w:r>
      <w:proofErr w:type="spellEnd"/>
      <w:r>
        <w:rPr>
          <w:rFonts w:ascii="Times New Roman" w:eastAsia="Times New Roman" w:hAnsi="Times New Roman" w:cs="Times New Roman"/>
          <w:b/>
          <w:color w:val="000000"/>
          <w:sz w:val="24"/>
          <w:szCs w:val="24"/>
        </w:rPr>
        <w:t xml:space="preserve"> KA, </w:t>
      </w:r>
      <w:proofErr w:type="spellStart"/>
      <w:r>
        <w:rPr>
          <w:rFonts w:ascii="Times New Roman" w:eastAsia="Times New Roman" w:hAnsi="Times New Roman" w:cs="Times New Roman"/>
          <w:b/>
          <w:color w:val="000000"/>
          <w:sz w:val="24"/>
          <w:szCs w:val="24"/>
        </w:rPr>
        <w:t>Maloch</w:t>
      </w:r>
      <w:proofErr w:type="spellEnd"/>
      <w:r>
        <w:rPr>
          <w:rFonts w:ascii="Times New Roman" w:eastAsia="Times New Roman" w:hAnsi="Times New Roman" w:cs="Times New Roman"/>
          <w:b/>
          <w:color w:val="000000"/>
          <w:sz w:val="24"/>
          <w:szCs w:val="24"/>
        </w:rPr>
        <w:t xml:space="preserve"> DW. 1975.</w:t>
      </w:r>
      <w:r>
        <w:rPr>
          <w:rFonts w:ascii="Times New Roman" w:eastAsia="Times New Roman" w:hAnsi="Times New Roman" w:cs="Times New Roman"/>
          <w:color w:val="000000"/>
          <w:sz w:val="24"/>
          <w:szCs w:val="24"/>
        </w:rPr>
        <w:t xml:space="preserve"> The origin of land plants: A matter of </w:t>
      </w:r>
      <w:proofErr w:type="spellStart"/>
      <w:r>
        <w:rPr>
          <w:rFonts w:ascii="Times New Roman" w:eastAsia="Times New Roman" w:hAnsi="Times New Roman" w:cs="Times New Roman"/>
          <w:color w:val="000000"/>
          <w:sz w:val="24"/>
          <w:szCs w:val="24"/>
        </w:rPr>
        <w:t>mycotrophism</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Biosystems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6</w:t>
      </w:r>
      <w:r>
        <w:rPr>
          <w:rFonts w:ascii="Times New Roman" w:eastAsia="Times New Roman" w:hAnsi="Times New Roman" w:cs="Times New Roman"/>
          <w:color w:val="000000"/>
          <w:sz w:val="24"/>
          <w:szCs w:val="24"/>
        </w:rPr>
        <w:t>: 153-164.</w:t>
      </w:r>
    </w:p>
    <w:p w14:paraId="0B2B4044"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Quental</w:t>
      </w:r>
      <w:proofErr w:type="spellEnd"/>
      <w:r>
        <w:rPr>
          <w:rFonts w:ascii="Times New Roman" w:eastAsia="Times New Roman" w:hAnsi="Times New Roman" w:cs="Times New Roman"/>
          <w:b/>
          <w:color w:val="000000"/>
          <w:sz w:val="24"/>
          <w:szCs w:val="24"/>
        </w:rPr>
        <w:t>, TB, Marshall CR. 2010.</w:t>
      </w:r>
      <w:r>
        <w:rPr>
          <w:rFonts w:ascii="Times New Roman" w:eastAsia="Times New Roman" w:hAnsi="Times New Roman" w:cs="Times New Roman"/>
          <w:color w:val="000000"/>
          <w:sz w:val="24"/>
          <w:szCs w:val="24"/>
        </w:rPr>
        <w:t xml:space="preserve"> Diversity dynamics: molecular phylogenies</w:t>
      </w:r>
    </w:p>
    <w:p w14:paraId="154D2D19"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need the fossil record. </w:t>
      </w:r>
      <w:r>
        <w:rPr>
          <w:rFonts w:ascii="Times New Roman" w:eastAsia="Times New Roman" w:hAnsi="Times New Roman" w:cs="Times New Roman"/>
          <w:i/>
          <w:color w:val="000000"/>
          <w:sz w:val="24"/>
          <w:szCs w:val="24"/>
        </w:rPr>
        <w:t>Trends in Ecology and Evolution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25</w:t>
      </w:r>
      <w:r>
        <w:rPr>
          <w:rFonts w:ascii="Times New Roman" w:eastAsia="Times New Roman" w:hAnsi="Times New Roman" w:cs="Times New Roman"/>
          <w:color w:val="000000"/>
          <w:sz w:val="24"/>
          <w:szCs w:val="24"/>
        </w:rPr>
        <w:t>: 434–441.</w:t>
      </w:r>
    </w:p>
    <w:p w14:paraId="4CC7DAFE" w14:textId="77777777" w:rsidR="00635AC5" w:rsidRDefault="0025401D">
      <w:pPr>
        <w:pBdr>
          <w:top w:val="nil"/>
          <w:left w:val="nil"/>
          <w:bottom w:val="nil"/>
          <w:right w:val="nil"/>
          <w:between w:val="nil"/>
        </w:pBdr>
        <w:spacing w:after="0" w:line="360" w:lineRule="auto"/>
        <w:jc w:val="both"/>
        <w:rPr>
          <w:rFonts w:ascii="Cambria" w:eastAsia="Cambria" w:hAnsi="Cambria" w:cs="Cambria"/>
          <w:color w:val="000000"/>
        </w:rPr>
      </w:pPr>
      <w:proofErr w:type="spellStart"/>
      <w:r>
        <w:rPr>
          <w:rFonts w:ascii="Times New Roman" w:eastAsia="Times New Roman" w:hAnsi="Times New Roman" w:cs="Times New Roman"/>
          <w:b/>
          <w:color w:val="000000"/>
          <w:sz w:val="24"/>
          <w:szCs w:val="24"/>
        </w:rPr>
        <w:t>Rabosky</w:t>
      </w:r>
      <w:proofErr w:type="spellEnd"/>
      <w:r>
        <w:rPr>
          <w:rFonts w:ascii="Times New Roman" w:eastAsia="Times New Roman" w:hAnsi="Times New Roman" w:cs="Times New Roman"/>
          <w:b/>
          <w:color w:val="000000"/>
          <w:sz w:val="24"/>
          <w:szCs w:val="24"/>
        </w:rPr>
        <w:t xml:space="preserve"> DL. 2009.</w:t>
      </w:r>
      <w:r>
        <w:rPr>
          <w:rFonts w:ascii="Times New Roman" w:eastAsia="Times New Roman" w:hAnsi="Times New Roman" w:cs="Times New Roman"/>
          <w:color w:val="000000"/>
          <w:sz w:val="24"/>
          <w:szCs w:val="24"/>
        </w:rPr>
        <w:t xml:space="preserve"> Ecological limits and diversification rate: alternative paradigms to explain the variation in species richness among clades and regions. </w:t>
      </w:r>
      <w:r>
        <w:rPr>
          <w:rFonts w:ascii="Times New Roman" w:eastAsia="Times New Roman" w:hAnsi="Times New Roman" w:cs="Times New Roman"/>
          <w:i/>
          <w:color w:val="000000"/>
          <w:sz w:val="24"/>
          <w:szCs w:val="24"/>
        </w:rPr>
        <w:t>Ecology Letters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:735–43.</w:t>
      </w:r>
      <w:r>
        <w:rPr>
          <w:rFonts w:ascii="Cambria" w:eastAsia="Cambria" w:hAnsi="Cambria" w:cs="Cambria"/>
          <w:color w:val="000000"/>
        </w:rPr>
        <w:t xml:space="preserve"> </w:t>
      </w:r>
    </w:p>
    <w:p w14:paraId="2A2923FB"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Rabosky</w:t>
      </w:r>
      <w:proofErr w:type="spellEnd"/>
      <w:r>
        <w:rPr>
          <w:rFonts w:ascii="Times New Roman" w:eastAsia="Times New Roman" w:hAnsi="Times New Roman" w:cs="Times New Roman"/>
          <w:b/>
          <w:color w:val="000000"/>
          <w:sz w:val="24"/>
          <w:szCs w:val="24"/>
        </w:rPr>
        <w:t>, DL. 2014.</w:t>
      </w:r>
      <w:r>
        <w:rPr>
          <w:rFonts w:ascii="Times New Roman" w:eastAsia="Times New Roman" w:hAnsi="Times New Roman" w:cs="Times New Roman"/>
          <w:color w:val="000000"/>
          <w:sz w:val="24"/>
          <w:szCs w:val="24"/>
        </w:rPr>
        <w:t xml:space="preserve"> Automatic detection of key innovations, rate shifts, and</w:t>
      </w:r>
    </w:p>
    <w:p w14:paraId="075628A2"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diversity-dependence on phylogenetic trees. </w:t>
      </w:r>
      <w:proofErr w:type="spellStart"/>
      <w:r>
        <w:rPr>
          <w:rFonts w:ascii="Times New Roman" w:eastAsia="Times New Roman" w:hAnsi="Times New Roman" w:cs="Times New Roman"/>
          <w:i/>
          <w:color w:val="000000"/>
          <w:sz w:val="24"/>
          <w:szCs w:val="24"/>
        </w:rPr>
        <w:t>PLoS</w:t>
      </w:r>
      <w:proofErr w:type="spellEnd"/>
      <w:r>
        <w:rPr>
          <w:rFonts w:ascii="Times New Roman" w:eastAsia="Times New Roman" w:hAnsi="Times New Roman" w:cs="Times New Roman"/>
          <w:i/>
          <w:color w:val="000000"/>
          <w:sz w:val="24"/>
          <w:szCs w:val="24"/>
        </w:rPr>
        <w:t xml:space="preserve"> ONE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9</w:t>
      </w:r>
      <w:r>
        <w:rPr>
          <w:rFonts w:ascii="Times New Roman" w:eastAsia="Times New Roman" w:hAnsi="Times New Roman" w:cs="Times New Roman"/>
          <w:color w:val="000000"/>
          <w:sz w:val="24"/>
          <w:szCs w:val="24"/>
        </w:rPr>
        <w:t>: e89543.</w:t>
      </w:r>
    </w:p>
    <w:p w14:paraId="0F61772B"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Rasmussen HN. 2002.</w:t>
      </w:r>
      <w:r>
        <w:rPr>
          <w:rFonts w:ascii="Times New Roman" w:eastAsia="Times New Roman" w:hAnsi="Times New Roman" w:cs="Times New Roman"/>
          <w:color w:val="000000"/>
          <w:sz w:val="24"/>
          <w:szCs w:val="24"/>
        </w:rPr>
        <w:t xml:space="preserve"> Recent developments in the study of orchid mycorrhiza. </w:t>
      </w:r>
      <w:r>
        <w:rPr>
          <w:rFonts w:ascii="Times New Roman" w:eastAsia="Times New Roman" w:hAnsi="Times New Roman" w:cs="Times New Roman"/>
          <w:i/>
          <w:color w:val="000000"/>
          <w:sz w:val="24"/>
          <w:szCs w:val="24"/>
        </w:rPr>
        <w:t xml:space="preserve">Plant and Soil </w:t>
      </w:r>
      <w:r>
        <w:rPr>
          <w:rFonts w:ascii="Times New Roman" w:eastAsia="Times New Roman" w:hAnsi="Times New Roman" w:cs="Times New Roman"/>
          <w:b/>
          <w:color w:val="000000"/>
          <w:sz w:val="24"/>
          <w:szCs w:val="24"/>
        </w:rPr>
        <w:t>244</w:t>
      </w:r>
      <w:r>
        <w:rPr>
          <w:rFonts w:ascii="Times New Roman" w:eastAsia="Times New Roman" w:hAnsi="Times New Roman" w:cs="Times New Roman"/>
          <w:color w:val="000000"/>
          <w:sz w:val="24"/>
          <w:szCs w:val="24"/>
        </w:rPr>
        <w:t>: 149–163.</w:t>
      </w:r>
    </w:p>
    <w:p w14:paraId="29255575"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sidRPr="00637286">
        <w:rPr>
          <w:rFonts w:ascii="Times New Roman" w:eastAsia="Times New Roman" w:hAnsi="Times New Roman" w:cs="Times New Roman"/>
          <w:b/>
          <w:color w:val="000000"/>
          <w:sz w:val="24"/>
          <w:szCs w:val="24"/>
        </w:rPr>
        <w:t>Redecker</w:t>
      </w:r>
      <w:proofErr w:type="spellEnd"/>
      <w:r w:rsidRPr="00637286">
        <w:rPr>
          <w:rFonts w:ascii="Times New Roman" w:eastAsia="Times New Roman" w:hAnsi="Times New Roman" w:cs="Times New Roman"/>
          <w:b/>
          <w:color w:val="000000"/>
          <w:sz w:val="24"/>
          <w:szCs w:val="24"/>
        </w:rPr>
        <w:t xml:space="preserve"> D, </w:t>
      </w:r>
      <w:proofErr w:type="spellStart"/>
      <w:r w:rsidRPr="00637286">
        <w:rPr>
          <w:rFonts w:ascii="Times New Roman" w:eastAsia="Times New Roman" w:hAnsi="Times New Roman" w:cs="Times New Roman"/>
          <w:b/>
          <w:color w:val="000000"/>
          <w:sz w:val="24"/>
          <w:szCs w:val="24"/>
        </w:rPr>
        <w:t>Kodner</w:t>
      </w:r>
      <w:proofErr w:type="spellEnd"/>
      <w:r w:rsidRPr="00637286">
        <w:rPr>
          <w:rFonts w:ascii="Times New Roman" w:eastAsia="Times New Roman" w:hAnsi="Times New Roman" w:cs="Times New Roman"/>
          <w:b/>
          <w:color w:val="000000"/>
          <w:sz w:val="24"/>
          <w:szCs w:val="24"/>
        </w:rPr>
        <w:t xml:space="preserve"> R, Graham LE. 2002.</w:t>
      </w:r>
      <w:r w:rsidRPr="0063728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Glomalean fungi from the Ordovician. </w:t>
      </w:r>
      <w:proofErr w:type="spellStart"/>
      <w:r>
        <w:rPr>
          <w:rFonts w:ascii="Times New Roman" w:eastAsia="Times New Roman" w:hAnsi="Times New Roman" w:cs="Times New Roman"/>
          <w:i/>
          <w:color w:val="000000"/>
          <w:sz w:val="24"/>
          <w:szCs w:val="24"/>
        </w:rPr>
        <w:t>Sience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289</w:t>
      </w:r>
      <w:r>
        <w:rPr>
          <w:rFonts w:ascii="Times New Roman" w:eastAsia="Times New Roman" w:hAnsi="Times New Roman" w:cs="Times New Roman"/>
          <w:color w:val="000000"/>
          <w:sz w:val="24"/>
          <w:szCs w:val="24"/>
        </w:rPr>
        <w:t xml:space="preserve">: 1920-1921. </w:t>
      </w:r>
    </w:p>
    <w:p w14:paraId="184C431F"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Revell LJ. 2012.</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phytools</w:t>
      </w:r>
      <w:proofErr w:type="spellEnd"/>
      <w:r>
        <w:rPr>
          <w:rFonts w:ascii="Times New Roman" w:eastAsia="Times New Roman" w:hAnsi="Times New Roman" w:cs="Times New Roman"/>
          <w:color w:val="000000"/>
          <w:sz w:val="24"/>
          <w:szCs w:val="24"/>
        </w:rPr>
        <w:t xml:space="preserve">: An R package for phylogenetic comparative biology (and other things). </w:t>
      </w:r>
      <w:r>
        <w:rPr>
          <w:rFonts w:ascii="Times New Roman" w:eastAsia="Times New Roman" w:hAnsi="Times New Roman" w:cs="Times New Roman"/>
          <w:i/>
          <w:color w:val="000000"/>
          <w:sz w:val="24"/>
          <w:szCs w:val="24"/>
        </w:rPr>
        <w:t>Methods in Ecology and Evolution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3</w:t>
      </w:r>
      <w:r>
        <w:rPr>
          <w:rFonts w:ascii="Times New Roman" w:eastAsia="Times New Roman" w:hAnsi="Times New Roman" w:cs="Times New Roman"/>
          <w:color w:val="000000"/>
          <w:sz w:val="24"/>
          <w:szCs w:val="24"/>
        </w:rPr>
        <w:t>: 217-223.</w:t>
      </w:r>
    </w:p>
    <w:p w14:paraId="40B7B907" w14:textId="77777777" w:rsidR="00A03366" w:rsidRDefault="00A03366">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21223">
        <w:rPr>
          <w:rFonts w:ascii="Times New Roman" w:eastAsia="Times New Roman" w:hAnsi="Times New Roman" w:cs="Times New Roman"/>
          <w:b/>
          <w:color w:val="000000"/>
          <w:sz w:val="24"/>
          <w:szCs w:val="24"/>
        </w:rPr>
        <w:t xml:space="preserve">Stadler T, </w:t>
      </w:r>
      <w:proofErr w:type="spellStart"/>
      <w:r w:rsidRPr="00721223">
        <w:rPr>
          <w:rFonts w:ascii="Times New Roman" w:eastAsia="Times New Roman" w:hAnsi="Times New Roman" w:cs="Times New Roman"/>
          <w:b/>
          <w:color w:val="000000"/>
          <w:sz w:val="24"/>
          <w:szCs w:val="24"/>
        </w:rPr>
        <w:t>Rabosky</w:t>
      </w:r>
      <w:proofErr w:type="spellEnd"/>
      <w:r w:rsidRPr="00721223">
        <w:rPr>
          <w:rFonts w:ascii="Times New Roman" w:eastAsia="Times New Roman" w:hAnsi="Times New Roman" w:cs="Times New Roman"/>
          <w:b/>
          <w:color w:val="000000"/>
          <w:sz w:val="24"/>
          <w:szCs w:val="24"/>
        </w:rPr>
        <w:t xml:space="preserve"> DL, </w:t>
      </w:r>
      <w:proofErr w:type="spellStart"/>
      <w:r w:rsidRPr="00721223">
        <w:rPr>
          <w:rFonts w:ascii="Times New Roman" w:eastAsia="Times New Roman" w:hAnsi="Times New Roman" w:cs="Times New Roman"/>
          <w:b/>
          <w:color w:val="000000"/>
          <w:sz w:val="24"/>
          <w:szCs w:val="24"/>
        </w:rPr>
        <w:t>Ricklefs</w:t>
      </w:r>
      <w:proofErr w:type="spellEnd"/>
      <w:r w:rsidRPr="00721223">
        <w:rPr>
          <w:rFonts w:ascii="Times New Roman" w:eastAsia="Times New Roman" w:hAnsi="Times New Roman" w:cs="Times New Roman"/>
          <w:b/>
          <w:color w:val="000000"/>
          <w:sz w:val="24"/>
          <w:szCs w:val="24"/>
        </w:rPr>
        <w:t xml:space="preserve"> RE, </w:t>
      </w:r>
      <w:proofErr w:type="spellStart"/>
      <w:r w:rsidRPr="00721223">
        <w:rPr>
          <w:rFonts w:ascii="Times New Roman" w:eastAsia="Times New Roman" w:hAnsi="Times New Roman" w:cs="Times New Roman"/>
          <w:b/>
          <w:color w:val="000000"/>
          <w:sz w:val="24"/>
          <w:szCs w:val="24"/>
        </w:rPr>
        <w:t>Bokma</w:t>
      </w:r>
      <w:proofErr w:type="spellEnd"/>
      <w:r w:rsidRPr="00721223">
        <w:rPr>
          <w:rFonts w:ascii="Times New Roman" w:eastAsia="Times New Roman" w:hAnsi="Times New Roman" w:cs="Times New Roman"/>
          <w:b/>
          <w:color w:val="000000"/>
          <w:sz w:val="24"/>
          <w:szCs w:val="24"/>
        </w:rPr>
        <w:t xml:space="preserve"> F. 2014.</w:t>
      </w:r>
      <w:r w:rsidRPr="00A03366">
        <w:rPr>
          <w:rFonts w:ascii="Times New Roman" w:eastAsia="Times New Roman" w:hAnsi="Times New Roman" w:cs="Times New Roman"/>
          <w:color w:val="000000"/>
          <w:sz w:val="24"/>
          <w:szCs w:val="24"/>
        </w:rPr>
        <w:t xml:space="preserve"> On Age and Species Richness of Higher Taxa. </w:t>
      </w:r>
      <w:r w:rsidRPr="00721223">
        <w:rPr>
          <w:rFonts w:ascii="Times New Roman" w:eastAsia="Times New Roman" w:hAnsi="Times New Roman" w:cs="Times New Roman"/>
          <w:i/>
          <w:color w:val="000000"/>
          <w:sz w:val="24"/>
          <w:szCs w:val="24"/>
        </w:rPr>
        <w:t>The American Naturalist</w:t>
      </w:r>
      <w:r>
        <w:rPr>
          <w:rFonts w:ascii="Times New Roman" w:eastAsia="Times New Roman" w:hAnsi="Times New Roman" w:cs="Times New Roman"/>
          <w:color w:val="000000"/>
          <w:sz w:val="24"/>
          <w:szCs w:val="24"/>
        </w:rPr>
        <w:t>, 184:</w:t>
      </w:r>
      <w:r w:rsidRPr="00A03366">
        <w:rPr>
          <w:rFonts w:ascii="Times New Roman" w:eastAsia="Times New Roman" w:hAnsi="Times New Roman" w:cs="Times New Roman"/>
          <w:color w:val="000000"/>
          <w:sz w:val="24"/>
          <w:szCs w:val="24"/>
        </w:rPr>
        <w:t xml:space="preserve"> 447–455</w:t>
      </w:r>
    </w:p>
    <w:p w14:paraId="6342274B"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Sánchez-García M, Matheny PB. 2017.</w:t>
      </w:r>
      <w:r>
        <w:rPr>
          <w:rFonts w:ascii="Times New Roman" w:eastAsia="Times New Roman" w:hAnsi="Times New Roman" w:cs="Times New Roman"/>
          <w:color w:val="000000"/>
          <w:sz w:val="24"/>
          <w:szCs w:val="24"/>
        </w:rPr>
        <w:t xml:space="preserve"> Is the switch to an ectomycorrhizal state an evolutionary key innovation in mushroom-forming fungi? A case study in the </w:t>
      </w:r>
      <w:proofErr w:type="spellStart"/>
      <w:r>
        <w:rPr>
          <w:rFonts w:ascii="Times New Roman" w:eastAsia="Times New Roman" w:hAnsi="Times New Roman" w:cs="Times New Roman"/>
          <w:color w:val="000000"/>
          <w:sz w:val="24"/>
          <w:szCs w:val="24"/>
        </w:rPr>
        <w:t>Tricholomatineae</w:t>
      </w:r>
      <w:proofErr w:type="spellEnd"/>
      <w:r>
        <w:rPr>
          <w:rFonts w:ascii="Times New Roman" w:eastAsia="Times New Roman" w:hAnsi="Times New Roman" w:cs="Times New Roman"/>
          <w:color w:val="000000"/>
          <w:sz w:val="24"/>
          <w:szCs w:val="24"/>
        </w:rPr>
        <w:t xml:space="preserve"> (Agaricales). </w:t>
      </w:r>
      <w:r>
        <w:rPr>
          <w:rFonts w:ascii="Times New Roman" w:eastAsia="Times New Roman" w:hAnsi="Times New Roman" w:cs="Times New Roman"/>
          <w:i/>
          <w:color w:val="000000"/>
          <w:sz w:val="24"/>
          <w:szCs w:val="24"/>
        </w:rPr>
        <w:t>Evolution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71</w:t>
      </w:r>
      <w:r>
        <w:rPr>
          <w:rFonts w:ascii="Times New Roman" w:eastAsia="Times New Roman" w:hAnsi="Times New Roman" w:cs="Times New Roman"/>
          <w:color w:val="000000"/>
          <w:sz w:val="24"/>
          <w:szCs w:val="24"/>
        </w:rPr>
        <w:t>: 51–65</w:t>
      </w:r>
    </w:p>
    <w:p w14:paraId="7BEA5BB5"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Sánchez-Reyes LL, </w:t>
      </w:r>
      <w:proofErr w:type="spellStart"/>
      <w:r>
        <w:rPr>
          <w:rFonts w:ascii="Times New Roman" w:eastAsia="Times New Roman" w:hAnsi="Times New Roman" w:cs="Times New Roman"/>
          <w:b/>
          <w:color w:val="000000"/>
          <w:sz w:val="24"/>
          <w:szCs w:val="24"/>
        </w:rPr>
        <w:t>Morlon</w:t>
      </w:r>
      <w:proofErr w:type="spellEnd"/>
      <w:r>
        <w:rPr>
          <w:rFonts w:ascii="Times New Roman" w:eastAsia="Times New Roman" w:hAnsi="Times New Roman" w:cs="Times New Roman"/>
          <w:b/>
          <w:color w:val="000000"/>
          <w:sz w:val="24"/>
          <w:szCs w:val="24"/>
        </w:rPr>
        <w:t xml:space="preserve"> H, </w:t>
      </w:r>
      <w:proofErr w:type="spellStart"/>
      <w:r>
        <w:rPr>
          <w:rFonts w:ascii="Times New Roman" w:eastAsia="Times New Roman" w:hAnsi="Times New Roman" w:cs="Times New Roman"/>
          <w:b/>
          <w:color w:val="000000"/>
          <w:sz w:val="24"/>
          <w:szCs w:val="24"/>
        </w:rPr>
        <w:t>Magallón</w:t>
      </w:r>
      <w:proofErr w:type="spellEnd"/>
      <w:r>
        <w:rPr>
          <w:rFonts w:ascii="Times New Roman" w:eastAsia="Times New Roman" w:hAnsi="Times New Roman" w:cs="Times New Roman"/>
          <w:b/>
          <w:color w:val="000000"/>
          <w:sz w:val="24"/>
          <w:szCs w:val="24"/>
        </w:rPr>
        <w:t xml:space="preserve"> S. 2017. </w:t>
      </w:r>
      <w:r>
        <w:rPr>
          <w:rFonts w:ascii="Times New Roman" w:eastAsia="Times New Roman" w:hAnsi="Times New Roman" w:cs="Times New Roman"/>
          <w:color w:val="000000"/>
          <w:sz w:val="24"/>
          <w:szCs w:val="24"/>
        </w:rPr>
        <w:t xml:space="preserve">Uncovering Higher-Taxon Diversification Dynamics from Clade Age and Species-Richness Data. </w:t>
      </w:r>
      <w:r>
        <w:rPr>
          <w:rFonts w:ascii="Times New Roman" w:eastAsia="Times New Roman" w:hAnsi="Times New Roman" w:cs="Times New Roman"/>
          <w:i/>
          <w:color w:val="000000"/>
          <w:sz w:val="24"/>
          <w:szCs w:val="24"/>
        </w:rPr>
        <w:t>Systematic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66</w:t>
      </w:r>
      <w:r>
        <w:rPr>
          <w:rFonts w:ascii="Times New Roman" w:eastAsia="Times New Roman" w:hAnsi="Times New Roman" w:cs="Times New Roman"/>
          <w:color w:val="000000"/>
          <w:sz w:val="24"/>
          <w:szCs w:val="24"/>
        </w:rPr>
        <w:t>:367–378.</w:t>
      </w:r>
    </w:p>
    <w:p w14:paraId="68CD2B6F"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Sato H, </w:t>
      </w:r>
      <w:proofErr w:type="spellStart"/>
      <w:r>
        <w:rPr>
          <w:rFonts w:ascii="Times New Roman" w:eastAsia="Times New Roman" w:hAnsi="Times New Roman" w:cs="Times New Roman"/>
          <w:b/>
          <w:color w:val="000000"/>
          <w:sz w:val="24"/>
          <w:szCs w:val="24"/>
        </w:rPr>
        <w:t>Akifumi</w:t>
      </w:r>
      <w:proofErr w:type="spellEnd"/>
      <w:r>
        <w:rPr>
          <w:rFonts w:ascii="Times New Roman" w:eastAsia="Times New Roman" w:hAnsi="Times New Roman" w:cs="Times New Roman"/>
          <w:b/>
          <w:color w:val="000000"/>
          <w:sz w:val="24"/>
          <w:szCs w:val="24"/>
        </w:rPr>
        <w:t xml:space="preserve"> ST, </w:t>
      </w:r>
      <w:proofErr w:type="spellStart"/>
      <w:r>
        <w:rPr>
          <w:rFonts w:ascii="Times New Roman" w:eastAsia="Times New Roman" w:hAnsi="Times New Roman" w:cs="Times New Roman"/>
          <w:b/>
          <w:color w:val="000000"/>
          <w:sz w:val="24"/>
          <w:szCs w:val="24"/>
        </w:rPr>
        <w:t>Hitozaku</w:t>
      </w:r>
      <w:proofErr w:type="spellEnd"/>
      <w:r>
        <w:rPr>
          <w:rFonts w:ascii="Times New Roman" w:eastAsia="Times New Roman" w:hAnsi="Times New Roman" w:cs="Times New Roman"/>
          <w:b/>
          <w:color w:val="000000"/>
          <w:sz w:val="24"/>
          <w:szCs w:val="24"/>
        </w:rPr>
        <w:t xml:space="preserve"> T. 2017.</w:t>
      </w:r>
      <w:r>
        <w:rPr>
          <w:rFonts w:ascii="Times New Roman" w:eastAsia="Times New Roman" w:hAnsi="Times New Roman" w:cs="Times New Roman"/>
          <w:color w:val="000000"/>
          <w:sz w:val="24"/>
          <w:szCs w:val="24"/>
        </w:rPr>
        <w:t xml:space="preserve"> Host shifts enhance diversification of ectomycorrhizal fungi:  diversification rate analysis of the ectomycorrhizal fungal </w:t>
      </w:r>
      <w:r>
        <w:rPr>
          <w:rFonts w:ascii="Times New Roman" w:eastAsia="Times New Roman" w:hAnsi="Times New Roman" w:cs="Times New Roman"/>
          <w:color w:val="000000"/>
          <w:sz w:val="24"/>
          <w:szCs w:val="24"/>
        </w:rPr>
        <w:lastRenderedPageBreak/>
        <w:t xml:space="preserve">genera </w:t>
      </w:r>
      <w:proofErr w:type="spellStart"/>
      <w:r>
        <w:rPr>
          <w:rFonts w:ascii="Times New Roman" w:eastAsia="Times New Roman" w:hAnsi="Times New Roman" w:cs="Times New Roman"/>
          <w:color w:val="000000"/>
          <w:sz w:val="24"/>
          <w:szCs w:val="24"/>
        </w:rPr>
        <w:t>Strobilomyces</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Afroboletus</w:t>
      </w:r>
      <w:proofErr w:type="spellEnd"/>
      <w:r>
        <w:rPr>
          <w:rFonts w:ascii="Times New Roman" w:eastAsia="Times New Roman" w:hAnsi="Times New Roman" w:cs="Times New Roman"/>
          <w:color w:val="000000"/>
          <w:sz w:val="24"/>
          <w:szCs w:val="24"/>
        </w:rPr>
        <w:t xml:space="preserve"> with an 80-gene phylogeny. </w:t>
      </w:r>
      <w:r>
        <w:rPr>
          <w:rFonts w:ascii="Times New Roman" w:eastAsia="Times New Roman" w:hAnsi="Times New Roman" w:cs="Times New Roman"/>
          <w:i/>
          <w:color w:val="000000"/>
          <w:sz w:val="24"/>
          <w:szCs w:val="24"/>
        </w:rPr>
        <w:t xml:space="preserve">New </w:t>
      </w:r>
      <w:proofErr w:type="spellStart"/>
      <w:r>
        <w:rPr>
          <w:rFonts w:ascii="Times New Roman" w:eastAsia="Times New Roman" w:hAnsi="Times New Roman" w:cs="Times New Roman"/>
          <w:i/>
          <w:color w:val="000000"/>
          <w:sz w:val="24"/>
          <w:szCs w:val="24"/>
        </w:rPr>
        <w:t>Phytologist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214</w:t>
      </w:r>
      <w:r>
        <w:rPr>
          <w:rFonts w:ascii="Times New Roman" w:eastAsia="Times New Roman" w:hAnsi="Times New Roman" w:cs="Times New Roman"/>
          <w:color w:val="000000"/>
          <w:sz w:val="24"/>
          <w:szCs w:val="24"/>
        </w:rPr>
        <w:t>: 443–454.</w:t>
      </w:r>
    </w:p>
    <w:p w14:paraId="220824C2"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Selosse</w:t>
      </w:r>
      <w:proofErr w:type="spellEnd"/>
      <w:r>
        <w:rPr>
          <w:rFonts w:ascii="Times New Roman" w:eastAsia="Times New Roman" w:hAnsi="Times New Roman" w:cs="Times New Roman"/>
          <w:b/>
          <w:color w:val="000000"/>
          <w:sz w:val="24"/>
          <w:szCs w:val="24"/>
        </w:rPr>
        <w:t xml:space="preserve"> MA, Le </w:t>
      </w:r>
      <w:proofErr w:type="spellStart"/>
      <w:r>
        <w:rPr>
          <w:rFonts w:ascii="Times New Roman" w:eastAsia="Times New Roman" w:hAnsi="Times New Roman" w:cs="Times New Roman"/>
          <w:b/>
          <w:color w:val="000000"/>
          <w:sz w:val="24"/>
          <w:szCs w:val="24"/>
        </w:rPr>
        <w:t>Tacon</w:t>
      </w:r>
      <w:proofErr w:type="spellEnd"/>
      <w:r>
        <w:rPr>
          <w:rFonts w:ascii="Times New Roman" w:eastAsia="Times New Roman" w:hAnsi="Times New Roman" w:cs="Times New Roman"/>
          <w:b/>
          <w:color w:val="000000"/>
          <w:sz w:val="24"/>
          <w:szCs w:val="24"/>
        </w:rPr>
        <w:t xml:space="preserve"> F 1998.</w:t>
      </w:r>
      <w:r>
        <w:rPr>
          <w:rFonts w:ascii="Times New Roman" w:eastAsia="Times New Roman" w:hAnsi="Times New Roman" w:cs="Times New Roman"/>
          <w:color w:val="000000"/>
          <w:sz w:val="24"/>
          <w:szCs w:val="24"/>
        </w:rPr>
        <w:t xml:space="preserve"> The land flora: A phototroph–fungus partnership?  </w:t>
      </w:r>
      <w:r>
        <w:rPr>
          <w:rFonts w:ascii="Times New Roman" w:eastAsia="Times New Roman" w:hAnsi="Times New Roman" w:cs="Times New Roman"/>
          <w:i/>
          <w:color w:val="000000"/>
          <w:sz w:val="24"/>
          <w:szCs w:val="24"/>
        </w:rPr>
        <w:t>TREE</w:t>
      </w:r>
      <w:r>
        <w:rPr>
          <w:rFonts w:ascii="Times New Roman" w:eastAsia="Times New Roman" w:hAnsi="Times New Roman" w:cs="Times New Roman"/>
          <w:color w:val="000000"/>
          <w:sz w:val="24"/>
          <w:szCs w:val="24"/>
        </w:rPr>
        <w:t xml:space="preserve"> 13: 15-19.</w:t>
      </w:r>
    </w:p>
    <w:p w14:paraId="2D76DB61"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Selosse</w:t>
      </w:r>
      <w:proofErr w:type="spellEnd"/>
      <w:r>
        <w:rPr>
          <w:rFonts w:ascii="Times New Roman" w:eastAsia="Times New Roman" w:hAnsi="Times New Roman" w:cs="Times New Roman"/>
          <w:b/>
          <w:color w:val="000000"/>
          <w:sz w:val="24"/>
          <w:szCs w:val="24"/>
        </w:rPr>
        <w:t xml:space="preserve"> MA, </w:t>
      </w:r>
      <w:proofErr w:type="spellStart"/>
      <w:r>
        <w:rPr>
          <w:rFonts w:ascii="Times New Roman" w:eastAsia="Times New Roman" w:hAnsi="Times New Roman" w:cs="Times New Roman"/>
          <w:b/>
          <w:color w:val="000000"/>
          <w:sz w:val="24"/>
          <w:szCs w:val="24"/>
        </w:rPr>
        <w:t>Strullu-Derrien</w:t>
      </w:r>
      <w:proofErr w:type="spellEnd"/>
      <w:r>
        <w:rPr>
          <w:rFonts w:ascii="Times New Roman" w:eastAsia="Times New Roman" w:hAnsi="Times New Roman" w:cs="Times New Roman"/>
          <w:b/>
          <w:color w:val="000000"/>
          <w:sz w:val="24"/>
          <w:szCs w:val="24"/>
        </w:rPr>
        <w:t xml:space="preserve"> C., Martin FM, </w:t>
      </w:r>
      <w:proofErr w:type="spellStart"/>
      <w:r>
        <w:rPr>
          <w:rFonts w:ascii="Times New Roman" w:eastAsia="Times New Roman" w:hAnsi="Times New Roman" w:cs="Times New Roman"/>
          <w:b/>
          <w:color w:val="000000"/>
          <w:sz w:val="24"/>
          <w:szCs w:val="24"/>
        </w:rPr>
        <w:t>Kamoun</w:t>
      </w:r>
      <w:proofErr w:type="spellEnd"/>
      <w:r>
        <w:rPr>
          <w:rFonts w:ascii="Times New Roman" w:eastAsia="Times New Roman" w:hAnsi="Times New Roman" w:cs="Times New Roman"/>
          <w:b/>
          <w:color w:val="000000"/>
          <w:sz w:val="24"/>
          <w:szCs w:val="24"/>
        </w:rPr>
        <w:t xml:space="preserve"> S, Kenrick P. 2015.</w:t>
      </w:r>
      <w:r>
        <w:rPr>
          <w:rFonts w:ascii="Times New Roman" w:eastAsia="Times New Roman" w:hAnsi="Times New Roman" w:cs="Times New Roman"/>
          <w:color w:val="000000"/>
          <w:sz w:val="24"/>
          <w:szCs w:val="24"/>
        </w:rPr>
        <w:t xml:space="preserve"> Plants, fungi and oomycetes: a 400-million years affair that shapes the biosphere. </w:t>
      </w:r>
      <w:r>
        <w:rPr>
          <w:rFonts w:ascii="Times New Roman" w:eastAsia="Times New Roman" w:hAnsi="Times New Roman" w:cs="Times New Roman"/>
          <w:i/>
          <w:color w:val="000000"/>
          <w:sz w:val="24"/>
          <w:szCs w:val="24"/>
        </w:rPr>
        <w:t xml:space="preserve">New </w:t>
      </w:r>
      <w:proofErr w:type="spellStart"/>
      <w:r>
        <w:rPr>
          <w:rFonts w:ascii="Times New Roman" w:eastAsia="Times New Roman" w:hAnsi="Times New Roman" w:cs="Times New Roman"/>
          <w:i/>
          <w:color w:val="000000"/>
          <w:sz w:val="24"/>
          <w:szCs w:val="24"/>
        </w:rPr>
        <w:t>Phytologist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206</w:t>
      </w:r>
      <w:r>
        <w:rPr>
          <w:rFonts w:ascii="Times New Roman" w:eastAsia="Times New Roman" w:hAnsi="Times New Roman" w:cs="Times New Roman"/>
          <w:color w:val="000000"/>
          <w:sz w:val="24"/>
          <w:szCs w:val="24"/>
        </w:rPr>
        <w:t xml:space="preserve">: 501–506 </w:t>
      </w:r>
    </w:p>
    <w:p w14:paraId="43CAD4DB" w14:textId="77777777" w:rsidR="00854B42" w:rsidRDefault="00854B42">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854B42">
        <w:rPr>
          <w:rFonts w:ascii="Times New Roman" w:eastAsia="Times New Roman" w:hAnsi="Times New Roman" w:cs="Times New Roman"/>
          <w:b/>
          <w:color w:val="000000"/>
          <w:sz w:val="24"/>
          <w:szCs w:val="24"/>
        </w:rPr>
        <w:t xml:space="preserve">The Taxonomic Name Resolution Service [Internet]. </w:t>
      </w:r>
      <w:proofErr w:type="spellStart"/>
      <w:r w:rsidRPr="00854B42">
        <w:rPr>
          <w:rFonts w:ascii="Times New Roman" w:eastAsia="Times New Roman" w:hAnsi="Times New Roman" w:cs="Times New Roman"/>
          <w:b/>
          <w:color w:val="000000"/>
          <w:sz w:val="24"/>
          <w:szCs w:val="24"/>
        </w:rPr>
        <w:t>iPlant</w:t>
      </w:r>
      <w:proofErr w:type="spellEnd"/>
      <w:r w:rsidRPr="00854B42">
        <w:rPr>
          <w:rFonts w:ascii="Times New Roman" w:eastAsia="Times New Roman" w:hAnsi="Times New Roman" w:cs="Times New Roman"/>
          <w:b/>
          <w:color w:val="000000"/>
          <w:sz w:val="24"/>
          <w:szCs w:val="24"/>
        </w:rPr>
        <w:t xml:space="preserve"> Collaborative. </w:t>
      </w:r>
      <w:r w:rsidRPr="00721223">
        <w:rPr>
          <w:rFonts w:ascii="Times New Roman" w:eastAsia="Times New Roman" w:hAnsi="Times New Roman" w:cs="Times New Roman"/>
          <w:color w:val="000000"/>
          <w:sz w:val="24"/>
          <w:szCs w:val="24"/>
        </w:rPr>
        <w:t xml:space="preserve">Version </w:t>
      </w:r>
      <w:r w:rsidR="00ED15F4">
        <w:rPr>
          <w:rFonts w:ascii="Times New Roman" w:eastAsia="Times New Roman" w:hAnsi="Times New Roman" w:cs="Times New Roman"/>
          <w:color w:val="000000"/>
          <w:sz w:val="24"/>
          <w:szCs w:val="24"/>
        </w:rPr>
        <w:t>4.0</w:t>
      </w:r>
      <w:r w:rsidRPr="00721223">
        <w:rPr>
          <w:rFonts w:ascii="Times New Roman" w:eastAsia="Times New Roman" w:hAnsi="Times New Roman" w:cs="Times New Roman"/>
          <w:color w:val="000000"/>
          <w:sz w:val="24"/>
          <w:szCs w:val="24"/>
        </w:rPr>
        <w:t xml:space="preserve"> [Accessed:</w:t>
      </w:r>
      <w:r>
        <w:rPr>
          <w:rFonts w:ascii="Times New Roman" w:eastAsia="Times New Roman" w:hAnsi="Times New Roman" w:cs="Times New Roman"/>
          <w:color w:val="000000"/>
          <w:sz w:val="24"/>
          <w:szCs w:val="24"/>
        </w:rPr>
        <w:t>04 May 2018</w:t>
      </w:r>
      <w:r w:rsidRPr="00721223">
        <w:rPr>
          <w:rFonts w:ascii="Times New Roman" w:eastAsia="Times New Roman" w:hAnsi="Times New Roman" w:cs="Times New Roman"/>
          <w:color w:val="000000"/>
          <w:sz w:val="24"/>
          <w:szCs w:val="24"/>
        </w:rPr>
        <w:t>]. Available from: http://tnrs.iplantcollaborative.org.</w:t>
      </w:r>
    </w:p>
    <w:p w14:paraId="5754AD60"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Smith SE, Read DJ. 2008.</w:t>
      </w:r>
      <w:r>
        <w:rPr>
          <w:rFonts w:ascii="Times New Roman" w:eastAsia="Times New Roman" w:hAnsi="Times New Roman" w:cs="Times New Roman"/>
          <w:color w:val="000000"/>
          <w:sz w:val="24"/>
          <w:szCs w:val="24"/>
        </w:rPr>
        <w:t xml:space="preserve"> Mycorrhizal symbiosis. Cambridge, UK: Academic Press.</w:t>
      </w:r>
    </w:p>
    <w:p w14:paraId="668C1137" w14:textId="77777777" w:rsidR="00D3208F" w:rsidRDefault="00D3208F" w:rsidP="00D3208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3208F">
        <w:rPr>
          <w:rFonts w:ascii="Times New Roman" w:eastAsia="Times New Roman" w:hAnsi="Times New Roman" w:cs="Times New Roman"/>
          <w:color w:val="000000"/>
          <w:sz w:val="24"/>
          <w:szCs w:val="24"/>
        </w:rPr>
        <w:t>Sun</w:t>
      </w:r>
      <w:r>
        <w:rPr>
          <w:rFonts w:ascii="Times New Roman" w:eastAsia="Times New Roman" w:hAnsi="Times New Roman" w:cs="Times New Roman"/>
          <w:color w:val="000000"/>
          <w:sz w:val="24"/>
          <w:szCs w:val="24"/>
        </w:rPr>
        <w:t xml:space="preserve"> T</w:t>
      </w:r>
      <w:r w:rsidRPr="00D3208F">
        <w:rPr>
          <w:rFonts w:ascii="Times New Roman" w:eastAsia="Times New Roman" w:hAnsi="Times New Roman" w:cs="Times New Roman"/>
          <w:color w:val="000000"/>
          <w:sz w:val="24"/>
          <w:szCs w:val="24"/>
        </w:rPr>
        <w:t>, Zhang</w:t>
      </w:r>
      <w:r>
        <w:rPr>
          <w:rFonts w:ascii="Times New Roman" w:eastAsia="Times New Roman" w:hAnsi="Times New Roman" w:cs="Times New Roman"/>
          <w:color w:val="000000"/>
          <w:sz w:val="24"/>
          <w:szCs w:val="24"/>
        </w:rPr>
        <w:t xml:space="preserve"> H, </w:t>
      </w:r>
      <w:r w:rsidRPr="00D3208F">
        <w:rPr>
          <w:rFonts w:ascii="Times New Roman" w:eastAsia="Times New Roman" w:hAnsi="Times New Roman" w:cs="Times New Roman"/>
          <w:color w:val="000000"/>
          <w:sz w:val="24"/>
          <w:szCs w:val="24"/>
        </w:rPr>
        <w:t>Wang</w:t>
      </w:r>
      <w:r>
        <w:rPr>
          <w:rFonts w:ascii="Times New Roman" w:eastAsia="Times New Roman" w:hAnsi="Times New Roman" w:cs="Times New Roman"/>
          <w:color w:val="000000"/>
          <w:sz w:val="24"/>
          <w:szCs w:val="24"/>
        </w:rPr>
        <w:t xml:space="preserve"> Z. 2019. </w:t>
      </w:r>
      <w:r w:rsidRPr="00D3208F">
        <w:rPr>
          <w:rFonts w:ascii="Times New Roman" w:eastAsia="Times New Roman" w:hAnsi="Times New Roman" w:cs="Times New Roman"/>
          <w:color w:val="000000"/>
          <w:sz w:val="24"/>
          <w:szCs w:val="24"/>
        </w:rPr>
        <w:t xml:space="preserve">Reply to </w:t>
      </w:r>
      <w:proofErr w:type="spellStart"/>
      <w:r w:rsidRPr="00D3208F">
        <w:rPr>
          <w:rFonts w:ascii="Times New Roman" w:eastAsia="Times New Roman" w:hAnsi="Times New Roman" w:cs="Times New Roman"/>
          <w:color w:val="000000"/>
          <w:sz w:val="24"/>
          <w:szCs w:val="24"/>
        </w:rPr>
        <w:t>Tedersoo</w:t>
      </w:r>
      <w:proofErr w:type="spellEnd"/>
      <w:r w:rsidRPr="00D3208F">
        <w:rPr>
          <w:rFonts w:ascii="Times New Roman" w:eastAsia="Times New Roman" w:hAnsi="Times New Roman" w:cs="Times New Roman"/>
          <w:color w:val="000000"/>
          <w:sz w:val="24"/>
          <w:szCs w:val="24"/>
        </w:rPr>
        <w:t xml:space="preserve"> et al.: Plant species within the same family or genus can have different mycorrhizal types?</w:t>
      </w:r>
      <w:r>
        <w:rPr>
          <w:rFonts w:ascii="Times New Roman" w:eastAsia="Times New Roman" w:hAnsi="Times New Roman" w:cs="Times New Roman"/>
          <w:color w:val="000000"/>
          <w:sz w:val="24"/>
          <w:szCs w:val="24"/>
        </w:rPr>
        <w:t xml:space="preserve"> </w:t>
      </w:r>
      <w:r w:rsidRPr="00721223">
        <w:rPr>
          <w:rFonts w:ascii="Times New Roman" w:eastAsia="Times New Roman" w:hAnsi="Times New Roman" w:cs="Times New Roman"/>
          <w:i/>
          <w:color w:val="000000"/>
          <w:sz w:val="24"/>
          <w:szCs w:val="24"/>
        </w:rPr>
        <w:t>Proc</w:t>
      </w:r>
      <w:r>
        <w:rPr>
          <w:rFonts w:ascii="Times New Roman" w:eastAsia="Times New Roman" w:hAnsi="Times New Roman" w:cs="Times New Roman"/>
          <w:i/>
          <w:color w:val="000000"/>
          <w:sz w:val="24"/>
          <w:szCs w:val="24"/>
        </w:rPr>
        <w:t>e</w:t>
      </w:r>
      <w:r w:rsidRPr="00721223">
        <w:rPr>
          <w:rFonts w:ascii="Times New Roman" w:eastAsia="Times New Roman" w:hAnsi="Times New Roman" w:cs="Times New Roman"/>
          <w:i/>
          <w:color w:val="000000"/>
          <w:sz w:val="24"/>
          <w:szCs w:val="24"/>
        </w:rPr>
        <w:t>edings of the National Academy of Science</w:t>
      </w:r>
      <w:r>
        <w:rPr>
          <w:rFonts w:ascii="Times New Roman" w:eastAsia="Times New Roman" w:hAnsi="Times New Roman" w:cs="Times New Roman"/>
          <w:color w:val="000000"/>
          <w:sz w:val="24"/>
          <w:szCs w:val="24"/>
        </w:rPr>
        <w:t xml:space="preserve"> 116:</w:t>
      </w:r>
      <w:r w:rsidRPr="00D3208F">
        <w:rPr>
          <w:rFonts w:ascii="Times New Roman" w:eastAsia="Times New Roman" w:hAnsi="Times New Roman" w:cs="Times New Roman"/>
          <w:color w:val="000000"/>
          <w:sz w:val="24"/>
          <w:szCs w:val="24"/>
        </w:rPr>
        <w:t>12141-12142</w:t>
      </w:r>
    </w:p>
    <w:p w14:paraId="267D66EA"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Vamosi</w:t>
      </w:r>
      <w:proofErr w:type="spellEnd"/>
      <w:r>
        <w:rPr>
          <w:rFonts w:ascii="Times New Roman" w:eastAsia="Times New Roman" w:hAnsi="Times New Roman" w:cs="Times New Roman"/>
          <w:b/>
          <w:color w:val="000000"/>
          <w:sz w:val="24"/>
          <w:szCs w:val="24"/>
        </w:rPr>
        <w:t xml:space="preserve"> J, </w:t>
      </w:r>
      <w:proofErr w:type="spellStart"/>
      <w:r>
        <w:rPr>
          <w:rFonts w:ascii="Times New Roman" w:eastAsia="Times New Roman" w:hAnsi="Times New Roman" w:cs="Times New Roman"/>
          <w:b/>
          <w:color w:val="000000"/>
          <w:sz w:val="24"/>
          <w:szCs w:val="24"/>
        </w:rPr>
        <w:t>Magallón</w:t>
      </w:r>
      <w:proofErr w:type="spellEnd"/>
      <w:r>
        <w:rPr>
          <w:rFonts w:ascii="Times New Roman" w:eastAsia="Times New Roman" w:hAnsi="Times New Roman" w:cs="Times New Roman"/>
          <w:b/>
          <w:color w:val="000000"/>
          <w:sz w:val="24"/>
          <w:szCs w:val="24"/>
        </w:rPr>
        <w:t xml:space="preserve"> S, </w:t>
      </w:r>
      <w:proofErr w:type="spellStart"/>
      <w:r>
        <w:rPr>
          <w:rFonts w:ascii="Times New Roman" w:eastAsia="Times New Roman" w:hAnsi="Times New Roman" w:cs="Times New Roman"/>
          <w:b/>
          <w:color w:val="000000"/>
          <w:sz w:val="24"/>
          <w:szCs w:val="24"/>
        </w:rPr>
        <w:t>Mayrose</w:t>
      </w:r>
      <w:proofErr w:type="spellEnd"/>
      <w:r>
        <w:rPr>
          <w:rFonts w:ascii="Times New Roman" w:eastAsia="Times New Roman" w:hAnsi="Times New Roman" w:cs="Times New Roman"/>
          <w:b/>
          <w:color w:val="000000"/>
          <w:sz w:val="24"/>
          <w:szCs w:val="24"/>
        </w:rPr>
        <w:t xml:space="preserve"> I, Otto SP, </w:t>
      </w:r>
      <w:proofErr w:type="spellStart"/>
      <w:r>
        <w:rPr>
          <w:rFonts w:ascii="Times New Roman" w:eastAsia="Times New Roman" w:hAnsi="Times New Roman" w:cs="Times New Roman"/>
          <w:b/>
          <w:color w:val="000000"/>
          <w:sz w:val="24"/>
          <w:szCs w:val="24"/>
        </w:rPr>
        <w:t>Sauquet</w:t>
      </w:r>
      <w:proofErr w:type="spellEnd"/>
      <w:r>
        <w:rPr>
          <w:rFonts w:ascii="Times New Roman" w:eastAsia="Times New Roman" w:hAnsi="Times New Roman" w:cs="Times New Roman"/>
          <w:b/>
          <w:color w:val="000000"/>
          <w:sz w:val="24"/>
          <w:szCs w:val="24"/>
        </w:rPr>
        <w:t xml:space="preserve"> H. 2018. Macroevolutionary</w:t>
      </w:r>
      <w:r>
        <w:rPr>
          <w:rFonts w:ascii="Times New Roman" w:eastAsia="Times New Roman" w:hAnsi="Times New Roman" w:cs="Times New Roman"/>
          <w:color w:val="000000"/>
          <w:sz w:val="24"/>
          <w:szCs w:val="24"/>
        </w:rPr>
        <w:t xml:space="preserve"> Patterns of Flowering Plant Speciation and Extinction. </w:t>
      </w:r>
      <w:r>
        <w:rPr>
          <w:rFonts w:ascii="Times New Roman" w:eastAsia="Times New Roman" w:hAnsi="Times New Roman" w:cs="Times New Roman"/>
          <w:i/>
          <w:color w:val="000000"/>
          <w:sz w:val="24"/>
          <w:szCs w:val="24"/>
        </w:rPr>
        <w:t>Annual Review of Plant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69</w:t>
      </w:r>
      <w:r>
        <w:rPr>
          <w:rFonts w:ascii="Times New Roman" w:eastAsia="Times New Roman" w:hAnsi="Times New Roman" w:cs="Times New Roman"/>
          <w:color w:val="000000"/>
          <w:sz w:val="24"/>
          <w:szCs w:val="24"/>
        </w:rPr>
        <w:t>:9.1–9.22</w:t>
      </w:r>
    </w:p>
    <w:p w14:paraId="33E1E31E"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highlight w:val="white"/>
        </w:rPr>
        <w:t xml:space="preserve">van der Heijden MGA, Martin FM, </w:t>
      </w:r>
      <w:proofErr w:type="spellStart"/>
      <w:r>
        <w:rPr>
          <w:rFonts w:ascii="Times New Roman" w:eastAsia="Times New Roman" w:hAnsi="Times New Roman" w:cs="Times New Roman"/>
          <w:b/>
          <w:color w:val="000000"/>
          <w:sz w:val="24"/>
          <w:szCs w:val="24"/>
          <w:highlight w:val="white"/>
        </w:rPr>
        <w:t>Selosse</w:t>
      </w:r>
      <w:proofErr w:type="spellEnd"/>
      <w:r>
        <w:rPr>
          <w:rFonts w:ascii="Times New Roman" w:eastAsia="Times New Roman" w:hAnsi="Times New Roman" w:cs="Times New Roman"/>
          <w:b/>
          <w:color w:val="000000"/>
          <w:sz w:val="24"/>
          <w:szCs w:val="24"/>
          <w:highlight w:val="white"/>
        </w:rPr>
        <w:t xml:space="preserve"> MA, Sanders I. 2015.</w:t>
      </w:r>
      <w:r>
        <w:rPr>
          <w:rFonts w:ascii="Times New Roman" w:eastAsia="Times New Roman" w:hAnsi="Times New Roman" w:cs="Times New Roman"/>
          <w:color w:val="000000"/>
          <w:sz w:val="24"/>
          <w:szCs w:val="24"/>
          <w:highlight w:val="white"/>
        </w:rPr>
        <w:t xml:space="preserve"> Mycorrhizal ecology and evolution: the past, the present, and the future. </w:t>
      </w:r>
      <w:r>
        <w:rPr>
          <w:rFonts w:ascii="Times New Roman" w:eastAsia="Times New Roman" w:hAnsi="Times New Roman" w:cs="Times New Roman"/>
          <w:i/>
          <w:color w:val="000000"/>
          <w:sz w:val="24"/>
          <w:szCs w:val="24"/>
          <w:highlight w:val="white"/>
        </w:rPr>
        <w:t xml:space="preserve">New </w:t>
      </w:r>
      <w:proofErr w:type="spellStart"/>
      <w:r>
        <w:rPr>
          <w:rFonts w:ascii="Times New Roman" w:eastAsia="Times New Roman" w:hAnsi="Times New Roman" w:cs="Times New Roman"/>
          <w:i/>
          <w:color w:val="000000"/>
          <w:sz w:val="24"/>
          <w:szCs w:val="24"/>
          <w:highlight w:val="white"/>
        </w:rPr>
        <w:t>Phytologist</w:t>
      </w:r>
      <w:proofErr w:type="spellEnd"/>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b/>
          <w:color w:val="000000"/>
          <w:sz w:val="24"/>
          <w:szCs w:val="24"/>
          <w:highlight w:val="white"/>
        </w:rPr>
        <w:t>205</w:t>
      </w:r>
      <w:r>
        <w:rPr>
          <w:rFonts w:ascii="Times New Roman" w:eastAsia="Times New Roman" w:hAnsi="Times New Roman" w:cs="Times New Roman"/>
          <w:color w:val="000000"/>
          <w:sz w:val="24"/>
          <w:szCs w:val="24"/>
          <w:highlight w:val="white"/>
        </w:rPr>
        <w:t>: 1406-1423.</w:t>
      </w:r>
    </w:p>
    <w:p w14:paraId="7BD2D401"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 xml:space="preserve">Werner GDA, Cornelissen JHC, Cornwell WK, </w:t>
      </w:r>
      <w:proofErr w:type="spellStart"/>
      <w:r>
        <w:rPr>
          <w:rFonts w:ascii="Times New Roman" w:eastAsia="Times New Roman" w:hAnsi="Times New Roman" w:cs="Times New Roman"/>
          <w:b/>
          <w:color w:val="000000"/>
          <w:sz w:val="24"/>
          <w:szCs w:val="24"/>
        </w:rPr>
        <w:t>Soudzilovskaia</w:t>
      </w:r>
      <w:proofErr w:type="spellEnd"/>
      <w:r>
        <w:rPr>
          <w:rFonts w:ascii="Times New Roman" w:eastAsia="Times New Roman" w:hAnsi="Times New Roman" w:cs="Times New Roman"/>
          <w:b/>
          <w:color w:val="000000"/>
          <w:sz w:val="24"/>
          <w:szCs w:val="24"/>
        </w:rPr>
        <w:t xml:space="preserve"> NA, </w:t>
      </w:r>
      <w:proofErr w:type="spellStart"/>
      <w:r>
        <w:rPr>
          <w:rFonts w:ascii="Times New Roman" w:eastAsia="Times New Roman" w:hAnsi="Times New Roman" w:cs="Times New Roman"/>
          <w:b/>
          <w:color w:val="000000"/>
          <w:sz w:val="24"/>
          <w:szCs w:val="24"/>
        </w:rPr>
        <w:t>Kattge</w:t>
      </w:r>
      <w:proofErr w:type="spellEnd"/>
      <w:r>
        <w:rPr>
          <w:rFonts w:ascii="Times New Roman" w:eastAsia="Times New Roman" w:hAnsi="Times New Roman" w:cs="Times New Roman"/>
          <w:b/>
          <w:color w:val="000000"/>
          <w:sz w:val="24"/>
          <w:szCs w:val="24"/>
        </w:rPr>
        <w:t xml:space="preserve"> J, West SA, Kiers ET. 2018.</w:t>
      </w:r>
      <w:r>
        <w:rPr>
          <w:rFonts w:ascii="Times New Roman" w:eastAsia="Times New Roman" w:hAnsi="Times New Roman" w:cs="Times New Roman"/>
          <w:color w:val="000000"/>
          <w:sz w:val="24"/>
          <w:szCs w:val="24"/>
        </w:rPr>
        <w:t xml:space="preserve"> Symbiont switching and alternative resource acquisition strategies drive mutualism breakdown. </w:t>
      </w:r>
      <w:r>
        <w:rPr>
          <w:rFonts w:ascii="Times New Roman" w:eastAsia="Times New Roman" w:hAnsi="Times New Roman" w:cs="Times New Roman"/>
          <w:i/>
          <w:color w:val="000000"/>
          <w:sz w:val="24"/>
          <w:szCs w:val="24"/>
        </w:rPr>
        <w:t>Proceedings of the National Academy of Sciences, USA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115</w:t>
      </w:r>
      <w:r>
        <w:rPr>
          <w:rFonts w:ascii="Times New Roman" w:eastAsia="Times New Roman" w:hAnsi="Times New Roman" w:cs="Times New Roman"/>
          <w:color w:val="000000"/>
          <w:sz w:val="24"/>
          <w:szCs w:val="24"/>
        </w:rPr>
        <w:t xml:space="preserve">: 5229-5234. </w:t>
      </w:r>
    </w:p>
    <w:p w14:paraId="621C2FF5"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Willis CG, Baskin CC, Baskin JM, Auld JR, Venable DL, Cavender-Bares J, Donohue K, Rubio de Casas R, The </w:t>
      </w:r>
      <w:proofErr w:type="spellStart"/>
      <w:r>
        <w:rPr>
          <w:rFonts w:ascii="Times New Roman" w:eastAsia="Times New Roman" w:hAnsi="Times New Roman" w:cs="Times New Roman"/>
          <w:b/>
          <w:color w:val="000000"/>
          <w:sz w:val="24"/>
          <w:szCs w:val="24"/>
        </w:rPr>
        <w:t>NESCent</w:t>
      </w:r>
      <w:proofErr w:type="spellEnd"/>
      <w:r>
        <w:rPr>
          <w:rFonts w:ascii="Times New Roman" w:eastAsia="Times New Roman" w:hAnsi="Times New Roman" w:cs="Times New Roman"/>
          <w:b/>
          <w:color w:val="000000"/>
          <w:sz w:val="24"/>
          <w:szCs w:val="24"/>
        </w:rPr>
        <w:t xml:space="preserve"> Germination Working Group. 2014.</w:t>
      </w:r>
      <w:r>
        <w:rPr>
          <w:rFonts w:ascii="Times New Roman" w:eastAsia="Times New Roman" w:hAnsi="Times New Roman" w:cs="Times New Roman"/>
          <w:color w:val="000000"/>
          <w:sz w:val="24"/>
          <w:szCs w:val="24"/>
        </w:rPr>
        <w:t xml:space="preserve"> The evolution of seed dormancy: environmental cues, evolutionary hubs, and diversification of the seed plants. </w:t>
      </w:r>
      <w:r>
        <w:rPr>
          <w:rFonts w:ascii="Times New Roman" w:eastAsia="Times New Roman" w:hAnsi="Times New Roman" w:cs="Times New Roman"/>
          <w:i/>
          <w:color w:val="000000"/>
          <w:sz w:val="24"/>
          <w:szCs w:val="24"/>
        </w:rPr>
        <w:t xml:space="preserve">New </w:t>
      </w:r>
      <w:proofErr w:type="spellStart"/>
      <w:r>
        <w:rPr>
          <w:rFonts w:ascii="Times New Roman" w:eastAsia="Times New Roman" w:hAnsi="Times New Roman" w:cs="Times New Roman"/>
          <w:i/>
          <w:color w:val="000000"/>
          <w:sz w:val="24"/>
          <w:szCs w:val="24"/>
        </w:rPr>
        <w:t>Phytologist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203</w:t>
      </w:r>
      <w:r>
        <w:rPr>
          <w:rFonts w:ascii="Times New Roman" w:eastAsia="Times New Roman" w:hAnsi="Times New Roman" w:cs="Times New Roman"/>
          <w:color w:val="000000"/>
          <w:sz w:val="24"/>
          <w:szCs w:val="24"/>
        </w:rPr>
        <w:t xml:space="preserve">: 300–309. </w:t>
      </w:r>
    </w:p>
    <w:p w14:paraId="6E68C51C"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Wilson CA, Calvin CL. 2006.</w:t>
      </w:r>
      <w:r>
        <w:rPr>
          <w:rFonts w:ascii="Times New Roman" w:eastAsia="Times New Roman" w:hAnsi="Times New Roman" w:cs="Times New Roman"/>
          <w:color w:val="000000"/>
          <w:sz w:val="24"/>
          <w:szCs w:val="24"/>
        </w:rPr>
        <w:t xml:space="preserve"> An origin of aerial branch parasitism in the Mistletoe family, </w:t>
      </w:r>
      <w:proofErr w:type="spellStart"/>
      <w:r>
        <w:rPr>
          <w:rFonts w:ascii="Times New Roman" w:eastAsia="Times New Roman" w:hAnsi="Times New Roman" w:cs="Times New Roman"/>
          <w:color w:val="000000"/>
          <w:sz w:val="24"/>
          <w:szCs w:val="24"/>
        </w:rPr>
        <w:t>Loranthaceae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American Journal of Botany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93</w:t>
      </w:r>
      <w:r>
        <w:rPr>
          <w:rFonts w:ascii="Times New Roman" w:eastAsia="Times New Roman" w:hAnsi="Times New Roman" w:cs="Times New Roman"/>
          <w:color w:val="000000"/>
          <w:sz w:val="24"/>
          <w:szCs w:val="24"/>
        </w:rPr>
        <w:t>: 787–796.</w:t>
      </w:r>
    </w:p>
    <w:p w14:paraId="445EADB8"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Zanne</w:t>
      </w:r>
      <w:proofErr w:type="spellEnd"/>
      <w:r>
        <w:rPr>
          <w:rFonts w:ascii="Times New Roman" w:eastAsia="Times New Roman" w:hAnsi="Times New Roman" w:cs="Times New Roman"/>
          <w:b/>
          <w:color w:val="000000"/>
          <w:sz w:val="24"/>
          <w:szCs w:val="24"/>
        </w:rPr>
        <w:t xml:space="preserve"> AE, Tank DC, Cornwell WK, Eastman JM, Smith SA, </w:t>
      </w:r>
      <w:proofErr w:type="spellStart"/>
      <w:r>
        <w:rPr>
          <w:rFonts w:ascii="Times New Roman" w:eastAsia="Times New Roman" w:hAnsi="Times New Roman" w:cs="Times New Roman"/>
          <w:b/>
          <w:color w:val="000000"/>
          <w:sz w:val="24"/>
          <w:szCs w:val="24"/>
        </w:rPr>
        <w:t>FitzJohn</w:t>
      </w:r>
      <w:proofErr w:type="spellEnd"/>
      <w:r>
        <w:rPr>
          <w:rFonts w:ascii="Times New Roman" w:eastAsia="Times New Roman" w:hAnsi="Times New Roman" w:cs="Times New Roman"/>
          <w:b/>
          <w:color w:val="000000"/>
          <w:sz w:val="24"/>
          <w:szCs w:val="24"/>
        </w:rPr>
        <w:t xml:space="preserve"> RG, McGlinn DJ, O´Meara BC, Moles AT, Reich PB et al. 2014.</w:t>
      </w:r>
      <w:r>
        <w:rPr>
          <w:rFonts w:ascii="Times New Roman" w:eastAsia="Times New Roman" w:hAnsi="Times New Roman" w:cs="Times New Roman"/>
          <w:color w:val="000000"/>
          <w:sz w:val="24"/>
          <w:szCs w:val="24"/>
        </w:rPr>
        <w:t xml:space="preserve"> Three keys to the radiation of angiosperms into freezing environments. </w:t>
      </w:r>
      <w:r>
        <w:rPr>
          <w:rFonts w:ascii="Times New Roman" w:eastAsia="Times New Roman" w:hAnsi="Times New Roman" w:cs="Times New Roman"/>
          <w:i/>
          <w:color w:val="000000"/>
          <w:sz w:val="24"/>
          <w:szCs w:val="24"/>
        </w:rPr>
        <w:t>Nature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506</w:t>
      </w:r>
      <w:r>
        <w:rPr>
          <w:rFonts w:ascii="Times New Roman" w:eastAsia="Times New Roman" w:hAnsi="Times New Roman" w:cs="Times New Roman"/>
          <w:color w:val="000000"/>
          <w:sz w:val="24"/>
          <w:szCs w:val="24"/>
        </w:rPr>
        <w:t>:89–92.</w:t>
      </w:r>
    </w:p>
    <w:p w14:paraId="7F3B5111"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SUPPORTING INFORMATION</w:t>
      </w:r>
    </w:p>
    <w:p w14:paraId="21A20897"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Additional Supporting Information may be found online in the Supporting Information tab for this article:</w:t>
      </w:r>
    </w:p>
    <w:p w14:paraId="3958AE95"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Fig. S1. </w:t>
      </w:r>
      <w:r>
        <w:rPr>
          <w:rFonts w:ascii="Times New Roman" w:eastAsia="Times New Roman" w:hAnsi="Times New Roman" w:cs="Times New Roman"/>
          <w:color w:val="000000"/>
          <w:sz w:val="24"/>
          <w:szCs w:val="24"/>
        </w:rPr>
        <w:t xml:space="preserve">Relationship between mycorrhizal type and diversification rate estimated with </w:t>
      </w:r>
      <w:r>
        <w:rPr>
          <w:color w:val="000000"/>
          <w:sz w:val="24"/>
          <w:szCs w:val="24"/>
        </w:rPr>
        <w:t>ε</w:t>
      </w:r>
      <w:r>
        <w:rPr>
          <w:rFonts w:ascii="Times New Roman" w:eastAsia="Times New Roman" w:hAnsi="Times New Roman" w:cs="Times New Roman"/>
          <w:color w:val="000000"/>
          <w:sz w:val="24"/>
          <w:szCs w:val="24"/>
        </w:rPr>
        <w:t xml:space="preserve">= 0 and with </w:t>
      </w:r>
      <w:r>
        <w:rPr>
          <w:color w:val="000000"/>
          <w:sz w:val="24"/>
          <w:szCs w:val="24"/>
        </w:rPr>
        <w:t>ε</w:t>
      </w:r>
      <w:r>
        <w:rPr>
          <w:rFonts w:ascii="Times New Roman" w:eastAsia="Times New Roman" w:hAnsi="Times New Roman" w:cs="Times New Roman"/>
          <w:color w:val="000000"/>
          <w:sz w:val="24"/>
          <w:szCs w:val="24"/>
        </w:rPr>
        <w:t>= 0.9, using different filters for MIX state assignment.</w:t>
      </w:r>
    </w:p>
    <w:p w14:paraId="4D4910EF" w14:textId="7777777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Table S1.</w:t>
      </w:r>
      <w:r>
        <w:rPr>
          <w:rFonts w:ascii="Times New Roman" w:eastAsia="Times New Roman" w:hAnsi="Times New Roman" w:cs="Times New Roman"/>
          <w:color w:val="000000"/>
          <w:sz w:val="24"/>
          <w:szCs w:val="24"/>
        </w:rPr>
        <w:t xml:space="preserve"> Relationship between family mycorrhizal type (ANOVA), mycorrhizal </w:t>
      </w:r>
      <w:r>
        <w:rPr>
          <w:rFonts w:ascii="Times New Roman" w:eastAsia="Times New Roman" w:hAnsi="Times New Roman" w:cs="Times New Roman"/>
          <w:sz w:val="24"/>
          <w:szCs w:val="24"/>
        </w:rPr>
        <w:t xml:space="preserve">diversity </w:t>
      </w:r>
      <w:r>
        <w:rPr>
          <w:rFonts w:ascii="Times New Roman" w:eastAsia="Times New Roman" w:hAnsi="Times New Roman" w:cs="Times New Roman"/>
          <w:color w:val="000000"/>
          <w:sz w:val="24"/>
          <w:szCs w:val="24"/>
        </w:rPr>
        <w:t>index (</w:t>
      </w:r>
      <w:r>
        <w:rPr>
          <w:rFonts w:ascii="Times New Roman" w:eastAsia="Times New Roman" w:hAnsi="Times New Roman" w:cs="Times New Roman"/>
          <w:sz w:val="24"/>
          <w:szCs w:val="24"/>
        </w:rPr>
        <w:t>linear</w:t>
      </w:r>
      <w:r>
        <w:rPr>
          <w:rFonts w:ascii="Times New Roman" w:eastAsia="Times New Roman" w:hAnsi="Times New Roman" w:cs="Times New Roman"/>
          <w:color w:val="000000"/>
          <w:sz w:val="24"/>
          <w:szCs w:val="24"/>
        </w:rPr>
        <w:t xml:space="preserve"> model) and diversification rates, using a modified dataset that contains 20% of randomly selected species with wrong mycorrhizal state assignation.</w:t>
      </w:r>
    </w:p>
    <w:p w14:paraId="071B6F21" w14:textId="77777777" w:rsidR="00635AC5" w:rsidRDefault="0025401D">
      <w:pPr>
        <w:pBdr>
          <w:top w:val="nil"/>
          <w:left w:val="nil"/>
          <w:bottom w:val="nil"/>
          <w:right w:val="nil"/>
          <w:between w:val="nil"/>
        </w:pBdr>
        <w:tabs>
          <w:tab w:val="left" w:pos="1905"/>
        </w:tabs>
        <w:spacing w:after="0" w:line="360" w:lineRule="auto"/>
        <w:jc w:val="both"/>
        <w:rPr>
          <w:rFonts w:ascii="Times New Roman" w:eastAsia="Times New Roman" w:hAnsi="Times New Roman" w:cs="Times New Roman"/>
          <w:color w:val="000000"/>
          <w:sz w:val="24"/>
          <w:szCs w:val="24"/>
        </w:rPr>
      </w:pPr>
      <w:bookmarkStart w:id="105" w:name="_tyjcwt" w:colFirst="0" w:colLast="0"/>
      <w:bookmarkEnd w:id="105"/>
      <w:r>
        <w:rPr>
          <w:rFonts w:ascii="Times New Roman" w:eastAsia="Times New Roman" w:hAnsi="Times New Roman" w:cs="Times New Roman"/>
          <w:b/>
          <w:color w:val="000000"/>
          <w:sz w:val="24"/>
          <w:szCs w:val="24"/>
        </w:rPr>
        <w:t xml:space="preserve">Table S2. </w:t>
      </w:r>
      <w:r>
        <w:rPr>
          <w:rFonts w:ascii="Times New Roman" w:eastAsia="Times New Roman" w:hAnsi="Times New Roman" w:cs="Times New Roman"/>
          <w:color w:val="000000"/>
          <w:sz w:val="24"/>
          <w:szCs w:val="24"/>
        </w:rPr>
        <w:t>Summary of ANOVAs between mycorrhizal type and diversification rate using different thresholds for mycorrhizal type assignation.</w:t>
      </w:r>
    </w:p>
    <w:p w14:paraId="07C131B3" w14:textId="514AA1EC" w:rsidR="00635AC5" w:rsidRDefault="0025401D">
      <w:pPr>
        <w:spacing w:line="360" w:lineRule="auto"/>
        <w:rPr>
          <w:rFonts w:ascii="Times New Roman" w:eastAsia="Times New Roman" w:hAnsi="Times New Roman" w:cs="Times New Roman"/>
          <w:sz w:val="24"/>
          <w:szCs w:val="24"/>
        </w:rPr>
      </w:pPr>
      <w:bookmarkStart w:id="106" w:name="_3dy6vkm" w:colFirst="0" w:colLast="0"/>
      <w:bookmarkEnd w:id="106"/>
      <w:r>
        <w:rPr>
          <w:rFonts w:ascii="Times New Roman" w:eastAsia="Times New Roman" w:hAnsi="Times New Roman" w:cs="Times New Roman"/>
          <w:b/>
          <w:sz w:val="24"/>
          <w:szCs w:val="24"/>
        </w:rPr>
        <w:t>Table S</w:t>
      </w:r>
      <w:r w:rsidR="001C6159">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Phylogenetic signal of mycorrhizal traits and diversification rates                         </w:t>
      </w:r>
      <w:r>
        <w:rPr>
          <w:rFonts w:ascii="Times New Roman" w:eastAsia="Times New Roman" w:hAnsi="Times New Roman" w:cs="Times New Roman"/>
          <w:b/>
          <w:sz w:val="24"/>
          <w:szCs w:val="24"/>
        </w:rPr>
        <w:t>Table S</w:t>
      </w:r>
      <w:r w:rsidR="001C6159">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Results of ANOVA and phylogenetic ANOVA between mycorrhizal type and diversification rate.                                                                                                              </w:t>
      </w:r>
      <w:r>
        <w:rPr>
          <w:rFonts w:ascii="Times New Roman" w:eastAsia="Times New Roman" w:hAnsi="Times New Roman" w:cs="Times New Roman"/>
          <w:b/>
          <w:sz w:val="24"/>
          <w:szCs w:val="24"/>
        </w:rPr>
        <w:t>Table S</w:t>
      </w:r>
      <w:r w:rsidR="001C6159">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 posteriori</w:t>
      </w:r>
      <w:r>
        <w:rPr>
          <w:rFonts w:ascii="Times New Roman" w:eastAsia="Times New Roman" w:hAnsi="Times New Roman" w:cs="Times New Roman"/>
          <w:sz w:val="24"/>
          <w:szCs w:val="24"/>
        </w:rPr>
        <w:t xml:space="preserve"> analysis of ANOVA and phylogenetic ANOVA</w:t>
      </w:r>
    </w:p>
    <w:p w14:paraId="199C4AAA" w14:textId="11F0A83A" w:rsidR="00635AC5" w:rsidRDefault="002540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S</w:t>
      </w:r>
      <w:r w:rsidR="001C6159">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Seed plant families included in the analyses, % of species with each mycorrhizal state (AM, arbuscular mycorrhiza; EM, ectomycorrhiza and NM, non-mycorrhizal), family mycorrhizal state, diversification rates and mycorrhizal diversity index.</w:t>
      </w:r>
    </w:p>
    <w:p w14:paraId="1BD59495" w14:textId="77777777" w:rsidR="0080641D" w:rsidRDefault="0080641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1BE91CCC" w14:textId="4CBEC117"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lastRenderedPageBreak/>
        <w:t xml:space="preserve">FIGURE </w:t>
      </w:r>
      <w:r>
        <w:rPr>
          <w:rFonts w:ascii="Times New Roman" w:eastAsia="Times New Roman" w:hAnsi="Times New Roman" w:cs="Times New Roman"/>
          <w:b/>
          <w:sz w:val="24"/>
          <w:szCs w:val="24"/>
        </w:rPr>
        <w:t>LEGENDS</w:t>
      </w:r>
    </w:p>
    <w:p w14:paraId="4D026752" w14:textId="5CDF0850" w:rsidR="0080641D" w:rsidRDefault="0080641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Figure 1. </w:t>
      </w:r>
      <w:r w:rsidRPr="0080641D">
        <w:rPr>
          <w:rFonts w:ascii="Times New Roman" w:eastAsia="Times New Roman" w:hAnsi="Times New Roman" w:cs="Times New Roman"/>
          <w:sz w:val="24"/>
          <w:szCs w:val="24"/>
        </w:rPr>
        <w:t xml:space="preserve">Relationship between number of species and age for each lineage when compared to the confidence intervals based on the global diversification rate of </w:t>
      </w:r>
      <w:r>
        <w:rPr>
          <w:rFonts w:ascii="Times New Roman" w:eastAsia="Times New Roman" w:hAnsi="Times New Roman" w:cs="Times New Roman"/>
          <w:sz w:val="24"/>
          <w:szCs w:val="24"/>
        </w:rPr>
        <w:t>seed</w:t>
      </w:r>
      <w:r w:rsidRPr="0080641D">
        <w:rPr>
          <w:rFonts w:ascii="Times New Roman" w:eastAsia="Times New Roman" w:hAnsi="Times New Roman" w:cs="Times New Roman"/>
          <w:sz w:val="24"/>
          <w:szCs w:val="24"/>
        </w:rPr>
        <w:t xml:space="preserve"> plants. The solid and dashed lines represent the expected richness for epsilon = 0 and epsilon = 0.9, respectively. The color of the points represent</w:t>
      </w:r>
      <w:r>
        <w:rPr>
          <w:rFonts w:ascii="Times New Roman" w:eastAsia="Times New Roman" w:hAnsi="Times New Roman" w:cs="Times New Roman"/>
          <w:sz w:val="24"/>
          <w:szCs w:val="24"/>
        </w:rPr>
        <w:t>s</w:t>
      </w:r>
      <w:r w:rsidRPr="0080641D">
        <w:rPr>
          <w:rFonts w:ascii="Times New Roman" w:eastAsia="Times New Roman" w:hAnsi="Times New Roman" w:cs="Times New Roman"/>
          <w:sz w:val="24"/>
          <w:szCs w:val="24"/>
        </w:rPr>
        <w:t xml:space="preserve"> the mycorrhizal </w:t>
      </w:r>
      <w:r w:rsidR="001C6159">
        <w:rPr>
          <w:rFonts w:ascii="Times New Roman" w:eastAsia="Times New Roman" w:hAnsi="Times New Roman" w:cs="Times New Roman"/>
          <w:sz w:val="24"/>
          <w:szCs w:val="24"/>
        </w:rPr>
        <w:t>state</w:t>
      </w:r>
      <w:r w:rsidRPr="0080641D">
        <w:rPr>
          <w:rFonts w:ascii="Times New Roman" w:eastAsia="Times New Roman" w:hAnsi="Times New Roman" w:cs="Times New Roman"/>
          <w:sz w:val="24"/>
          <w:szCs w:val="24"/>
        </w:rPr>
        <w:t xml:space="preserve"> for the 60% threshold.</w:t>
      </w:r>
    </w:p>
    <w:p w14:paraId="59028B0F" w14:textId="68574422"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w:t>
      </w:r>
      <w:r w:rsidR="0080641D">
        <w:rPr>
          <w:rFonts w:ascii="Times New Roman" w:eastAsia="Times New Roman" w:hAnsi="Times New Roman" w:cs="Times New Roman"/>
          <w:b/>
          <w:color w:val="000000"/>
          <w:sz w:val="24"/>
          <w:szCs w:val="24"/>
        </w:rPr>
        <w:t>2</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Family-level, time-calibrated phylogeny for the </w:t>
      </w:r>
      <w:r w:rsidR="001C6159">
        <w:rPr>
          <w:rFonts w:ascii="Times New Roman" w:eastAsia="Times New Roman" w:hAnsi="Times New Roman" w:cs="Times New Roman"/>
          <w:color w:val="000000"/>
          <w:sz w:val="24"/>
          <w:szCs w:val="24"/>
        </w:rPr>
        <w:t>367</w:t>
      </w:r>
      <w:r w:rsidR="0080641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seed plant families included in the analyses. For each family, the proportion of species within each mycorrhizal type is represented in the </w:t>
      </w:r>
      <w:r w:rsidR="00B85F23">
        <w:rPr>
          <w:rFonts w:ascii="Times New Roman" w:eastAsia="Times New Roman" w:hAnsi="Times New Roman" w:cs="Times New Roman"/>
          <w:color w:val="000000"/>
          <w:sz w:val="24"/>
          <w:szCs w:val="24"/>
        </w:rPr>
        <w:t>rose</w:t>
      </w:r>
      <w:r>
        <w:rPr>
          <w:rFonts w:ascii="Times New Roman" w:eastAsia="Times New Roman" w:hAnsi="Times New Roman" w:cs="Times New Roman"/>
          <w:color w:val="000000"/>
          <w:sz w:val="24"/>
          <w:szCs w:val="24"/>
        </w:rPr>
        <w:t xml:space="preserve">-to-red boxes, AM: Arbuscular mycorrhiza, EM: Ectomycorrhiza and NM: non-mycorrhizal. The mycorrhizal </w:t>
      </w:r>
      <w:r>
        <w:rPr>
          <w:rFonts w:ascii="Times New Roman" w:eastAsia="Times New Roman" w:hAnsi="Times New Roman" w:cs="Times New Roman"/>
          <w:sz w:val="24"/>
          <w:szCs w:val="24"/>
        </w:rPr>
        <w:t xml:space="preserve">diversity </w:t>
      </w:r>
      <w:r w:rsidRPr="001E7C3D">
        <w:rPr>
          <w:rFonts w:ascii="Times New Roman" w:eastAsia="Times New Roman" w:hAnsi="Times New Roman" w:cs="Times New Roman"/>
          <w:color w:val="000000"/>
          <w:sz w:val="24"/>
          <w:szCs w:val="24"/>
        </w:rPr>
        <w:t>index (</w:t>
      </w:r>
      <w:r w:rsidR="001E7C3D" w:rsidRPr="001E7C3D">
        <w:rPr>
          <w:rFonts w:ascii="Times New Roman" w:eastAsia="Times New Roman" w:hAnsi="Times New Roman" w:cs="Times New Roman"/>
          <w:color w:val="000000"/>
          <w:sz w:val="24"/>
          <w:szCs w:val="24"/>
        </w:rPr>
        <w:t>MDI</w:t>
      </w:r>
      <w:r w:rsidRPr="001E7C3D">
        <w:rPr>
          <w:rFonts w:ascii="Times New Roman" w:eastAsia="Times New Roman" w:hAnsi="Times New Roman" w:cs="Times New Roman"/>
          <w:color w:val="000000"/>
          <w:sz w:val="24"/>
          <w:szCs w:val="24"/>
        </w:rPr>
        <w:t>) is</w:t>
      </w:r>
      <w:r>
        <w:rPr>
          <w:rFonts w:ascii="Times New Roman" w:eastAsia="Times New Roman" w:hAnsi="Times New Roman" w:cs="Times New Roman"/>
          <w:color w:val="000000"/>
          <w:sz w:val="24"/>
          <w:szCs w:val="24"/>
        </w:rPr>
        <w:t xml:space="preserve"> represented in the </w:t>
      </w:r>
      <w:r w:rsidR="00B85F23">
        <w:rPr>
          <w:rFonts w:ascii="Times New Roman" w:eastAsia="Times New Roman" w:hAnsi="Times New Roman" w:cs="Times New Roman"/>
          <w:color w:val="000000"/>
          <w:sz w:val="24"/>
          <w:szCs w:val="24"/>
        </w:rPr>
        <w:t>purple</w:t>
      </w:r>
      <w:r>
        <w:rPr>
          <w:rFonts w:ascii="Times New Roman" w:eastAsia="Times New Roman" w:hAnsi="Times New Roman" w:cs="Times New Roman"/>
          <w:color w:val="000000"/>
          <w:sz w:val="24"/>
          <w:szCs w:val="24"/>
        </w:rPr>
        <w:t xml:space="preserve"> boxes and the diversification rate</w:t>
      </w:r>
      <w:r w:rsidR="00B85F23">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(r) </w:t>
      </w:r>
      <w:r w:rsidR="00B85F23">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shown in the </w:t>
      </w:r>
      <w:r w:rsidR="00B85F23">
        <w:rPr>
          <w:rFonts w:ascii="Times New Roman" w:eastAsia="Times New Roman" w:hAnsi="Times New Roman" w:cs="Times New Roman"/>
          <w:color w:val="000000"/>
          <w:sz w:val="24"/>
          <w:szCs w:val="24"/>
        </w:rPr>
        <w:t>green</w:t>
      </w:r>
      <w:r>
        <w:rPr>
          <w:rFonts w:ascii="Times New Roman" w:eastAsia="Times New Roman" w:hAnsi="Times New Roman" w:cs="Times New Roman"/>
          <w:color w:val="000000"/>
          <w:sz w:val="24"/>
          <w:szCs w:val="24"/>
        </w:rPr>
        <w:t xml:space="preserve"> boxes.  To illustrate the timescale of the phylogeny, the width of concentric white and gray circles represents 100 million years.</w:t>
      </w:r>
      <w:r>
        <w:rPr>
          <w:rFonts w:ascii="Times New Roman" w:eastAsia="Times New Roman" w:hAnsi="Times New Roman" w:cs="Times New Roman"/>
          <w:b/>
          <w:color w:val="000000"/>
          <w:sz w:val="24"/>
          <w:szCs w:val="24"/>
        </w:rPr>
        <w:t xml:space="preserve"> </w:t>
      </w:r>
    </w:p>
    <w:p w14:paraId="519DAD31" w14:textId="51380FC6" w:rsidR="00635AC5" w:rsidRDefault="0025401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107" w:name="_1t3h5sf" w:colFirst="0" w:colLast="0"/>
      <w:bookmarkEnd w:id="107"/>
      <w:r>
        <w:rPr>
          <w:rFonts w:ascii="Times New Roman" w:eastAsia="Times New Roman" w:hAnsi="Times New Roman" w:cs="Times New Roman"/>
          <w:b/>
          <w:color w:val="000000"/>
          <w:sz w:val="24"/>
          <w:szCs w:val="24"/>
        </w:rPr>
        <w:t xml:space="preserve">Figure </w:t>
      </w:r>
      <w:r w:rsidR="0080641D">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Relationship between mycorrhizal type and diversification rates. a) diversification rate estimated with </w:t>
      </w:r>
      <w:r>
        <w:rPr>
          <w:color w:val="000000"/>
          <w:sz w:val="24"/>
          <w:szCs w:val="24"/>
        </w:rPr>
        <w:t>ε</w:t>
      </w:r>
      <w:r>
        <w:rPr>
          <w:rFonts w:ascii="Times New Roman" w:eastAsia="Times New Roman" w:hAnsi="Times New Roman" w:cs="Times New Roman"/>
          <w:color w:val="000000"/>
          <w:sz w:val="24"/>
          <w:szCs w:val="24"/>
        </w:rPr>
        <w:t xml:space="preserve"> (relative extinction fraction) = 0 and b) diversification rate estimated with </w:t>
      </w:r>
      <w:r>
        <w:rPr>
          <w:color w:val="000000"/>
          <w:sz w:val="24"/>
          <w:szCs w:val="24"/>
        </w:rPr>
        <w:t>ε</w:t>
      </w:r>
      <w:r>
        <w:rPr>
          <w:rFonts w:ascii="Times New Roman" w:eastAsia="Times New Roman" w:hAnsi="Times New Roman" w:cs="Times New Roman"/>
          <w:color w:val="000000"/>
          <w:sz w:val="24"/>
          <w:szCs w:val="24"/>
        </w:rPr>
        <w:t>= 0.9. AM: Arbuscular mycorrhiza, EM: Ectomycorrhiza, NM: non-mycorrhizal and MIX (families with no dominance of any specific mycorrhizal association).</w:t>
      </w:r>
      <w:r w:rsidR="00B85F23" w:rsidRPr="00B85F23">
        <w:t xml:space="preserve"> </w:t>
      </w:r>
      <w:r w:rsidR="00B85F23" w:rsidRPr="00B85F23">
        <w:rPr>
          <w:rFonts w:ascii="Times New Roman" w:eastAsia="Times New Roman" w:hAnsi="Times New Roman" w:cs="Times New Roman"/>
          <w:color w:val="000000"/>
          <w:sz w:val="24"/>
          <w:szCs w:val="24"/>
        </w:rPr>
        <w:t>The size of the points indicate</w:t>
      </w:r>
      <w:r w:rsidR="00B85F23">
        <w:rPr>
          <w:rFonts w:ascii="Times New Roman" w:eastAsia="Times New Roman" w:hAnsi="Times New Roman" w:cs="Times New Roman"/>
          <w:color w:val="000000"/>
          <w:sz w:val="24"/>
          <w:szCs w:val="24"/>
        </w:rPr>
        <w:t>s</w:t>
      </w:r>
      <w:r w:rsidR="00B85F23" w:rsidRPr="00B85F23">
        <w:rPr>
          <w:rFonts w:ascii="Times New Roman" w:eastAsia="Times New Roman" w:hAnsi="Times New Roman" w:cs="Times New Roman"/>
          <w:color w:val="000000"/>
          <w:sz w:val="24"/>
          <w:szCs w:val="24"/>
        </w:rPr>
        <w:t xml:space="preserve"> the Mycorrhizal Type Diversity Index value for each lineage, indicating a predominance of larger indices with higher diversification rates.</w:t>
      </w:r>
    </w:p>
    <w:p w14:paraId="312F39D8" w14:textId="77777777" w:rsidR="00CB1CE4" w:rsidRDefault="0025401D" w:rsidP="00CB1CE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Figure </w:t>
      </w:r>
      <w:r w:rsidR="0080641D">
        <w:rPr>
          <w:rFonts w:ascii="Times New Roman" w:eastAsia="Times New Roman" w:hAnsi="Times New Roman" w:cs="Times New Roman"/>
          <w:b/>
          <w:color w:val="000000"/>
          <w:sz w:val="24"/>
          <w:szCs w:val="24"/>
        </w:rPr>
        <w:t>4</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Scatterplots showing the relationship between mycorrhizal </w:t>
      </w:r>
      <w:r>
        <w:rPr>
          <w:rFonts w:ascii="Times New Roman" w:eastAsia="Times New Roman" w:hAnsi="Times New Roman" w:cs="Times New Roman"/>
          <w:sz w:val="24"/>
          <w:szCs w:val="24"/>
        </w:rPr>
        <w:t xml:space="preserve">diversity </w:t>
      </w:r>
      <w:r>
        <w:rPr>
          <w:rFonts w:ascii="Times New Roman" w:eastAsia="Times New Roman" w:hAnsi="Times New Roman" w:cs="Times New Roman"/>
          <w:color w:val="000000"/>
          <w:sz w:val="24"/>
          <w:szCs w:val="24"/>
        </w:rPr>
        <w:t>index and diversification rates</w:t>
      </w:r>
      <w:r w:rsidR="00855DF5">
        <w:rPr>
          <w:rFonts w:ascii="Times New Roman" w:eastAsia="Times New Roman" w:hAnsi="Times New Roman" w:cs="Times New Roman"/>
          <w:color w:val="000000"/>
          <w:sz w:val="24"/>
          <w:szCs w:val="24"/>
        </w:rPr>
        <w:t xml:space="preserve"> (a and c), species richness (b) and age family (d). Diversification rates were estimated with </w:t>
      </w:r>
      <w:r w:rsidR="00855DF5">
        <w:rPr>
          <w:color w:val="000000"/>
          <w:sz w:val="24"/>
          <w:szCs w:val="24"/>
        </w:rPr>
        <w:t>ε</w:t>
      </w:r>
      <w:r w:rsidR="00855DF5">
        <w:rPr>
          <w:rFonts w:ascii="Times New Roman" w:eastAsia="Times New Roman" w:hAnsi="Times New Roman" w:cs="Times New Roman"/>
          <w:color w:val="000000"/>
          <w:sz w:val="24"/>
          <w:szCs w:val="24"/>
        </w:rPr>
        <w:t xml:space="preserve"> (relative extinction fraction) = 0 (a) and with </w:t>
      </w:r>
      <w:r w:rsidR="00855DF5">
        <w:rPr>
          <w:color w:val="000000"/>
          <w:sz w:val="24"/>
          <w:szCs w:val="24"/>
        </w:rPr>
        <w:t>ε</w:t>
      </w:r>
      <w:r w:rsidR="00855DF5">
        <w:rPr>
          <w:rFonts w:ascii="Times New Roman" w:eastAsia="Times New Roman" w:hAnsi="Times New Roman" w:cs="Times New Roman"/>
          <w:color w:val="000000"/>
          <w:sz w:val="24"/>
          <w:szCs w:val="24"/>
        </w:rPr>
        <w:t>= 0.9 (c).</w:t>
      </w:r>
      <w:r>
        <w:rPr>
          <w:rFonts w:ascii="Times New Roman" w:eastAsia="Times New Roman" w:hAnsi="Times New Roman" w:cs="Times New Roman"/>
          <w:color w:val="000000"/>
          <w:sz w:val="24"/>
          <w:szCs w:val="24"/>
        </w:rPr>
        <w:t xml:space="preserve"> The red and blue lines indicate the results of a linear model and a phylogenetic generalized least squares (PGLS) fit, respectively. </w:t>
      </w:r>
    </w:p>
    <w:p w14:paraId="55B462F8" w14:textId="77777777" w:rsidR="00CB1CE4" w:rsidRDefault="00CB1CE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6200426" w14:textId="34CA8E17" w:rsidR="00CB1CE4" w:rsidRDefault="00CB1CE4" w:rsidP="00CB1CE4">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xml:space="preserve">. Summary of PGLS and linear model </w:t>
      </w:r>
      <w:r w:rsidR="009174CA">
        <w:rPr>
          <w:rFonts w:ascii="Times New Roman" w:eastAsia="Times New Roman" w:hAnsi="Times New Roman" w:cs="Times New Roman"/>
          <w:color w:val="000000"/>
          <w:sz w:val="24"/>
          <w:szCs w:val="24"/>
        </w:rPr>
        <w:t xml:space="preserve">(LM) </w:t>
      </w:r>
      <w:r>
        <w:rPr>
          <w:rFonts w:ascii="Times New Roman" w:eastAsia="Times New Roman" w:hAnsi="Times New Roman" w:cs="Times New Roman"/>
          <w:color w:val="000000"/>
          <w:sz w:val="24"/>
          <w:szCs w:val="24"/>
        </w:rPr>
        <w:t xml:space="preserve">between mycorrhizal </w:t>
      </w:r>
      <w:r>
        <w:rPr>
          <w:rFonts w:ascii="Times New Roman" w:eastAsia="Times New Roman" w:hAnsi="Times New Roman" w:cs="Times New Roman"/>
          <w:sz w:val="24"/>
          <w:szCs w:val="24"/>
        </w:rPr>
        <w:t xml:space="preserve">diversity </w:t>
      </w:r>
      <w:r>
        <w:rPr>
          <w:rFonts w:ascii="Times New Roman" w:eastAsia="Times New Roman" w:hAnsi="Times New Roman" w:cs="Times New Roman"/>
          <w:color w:val="000000"/>
          <w:sz w:val="24"/>
          <w:szCs w:val="24"/>
        </w:rPr>
        <w:t xml:space="preserve">index (predictor variable) and diversification rate (response variable), for each of the estimated diversification rates analyzed separately. ε is the relative extinction fraction used for the estimation of diversification rate, and lambda is the estimated phylogenetic signal of the PGLS.  </w:t>
      </w:r>
    </w:p>
    <w:tbl>
      <w:tblPr>
        <w:tblW w:w="8380" w:type="dxa"/>
        <w:tblCellMar>
          <w:left w:w="70" w:type="dxa"/>
          <w:right w:w="70" w:type="dxa"/>
        </w:tblCellMar>
        <w:tblLook w:val="04A0" w:firstRow="1" w:lastRow="0" w:firstColumn="1" w:lastColumn="0" w:noHBand="0" w:noVBand="1"/>
      </w:tblPr>
      <w:tblGrid>
        <w:gridCol w:w="1580"/>
        <w:gridCol w:w="1327"/>
        <w:gridCol w:w="1699"/>
        <w:gridCol w:w="1087"/>
        <w:gridCol w:w="1422"/>
        <w:gridCol w:w="1265"/>
      </w:tblGrid>
      <w:tr w:rsidR="009174CA" w:rsidRPr="009174CA" w14:paraId="247D70D8" w14:textId="77777777" w:rsidTr="009174CA">
        <w:trPr>
          <w:trHeight w:val="780"/>
        </w:trPr>
        <w:tc>
          <w:tcPr>
            <w:tcW w:w="1471" w:type="dxa"/>
            <w:tcBorders>
              <w:top w:val="nil"/>
              <w:left w:val="nil"/>
              <w:bottom w:val="nil"/>
              <w:right w:val="nil"/>
            </w:tcBorders>
            <w:shd w:val="clear" w:color="000000" w:fill="E7E6E6"/>
            <w:hideMark/>
          </w:tcPr>
          <w:p w14:paraId="05FC5CD1"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Diversification rates</w:t>
            </w:r>
          </w:p>
        </w:tc>
        <w:tc>
          <w:tcPr>
            <w:tcW w:w="3105" w:type="dxa"/>
            <w:gridSpan w:val="2"/>
            <w:tcBorders>
              <w:top w:val="nil"/>
              <w:left w:val="nil"/>
              <w:bottom w:val="nil"/>
              <w:right w:val="nil"/>
            </w:tcBorders>
            <w:shd w:val="clear" w:color="000000" w:fill="E7E6E6"/>
            <w:hideMark/>
          </w:tcPr>
          <w:p w14:paraId="3D817A3E" w14:textId="15BDA450" w:rsidR="009174CA" w:rsidRPr="009174CA" w:rsidRDefault="009174CA" w:rsidP="009174CA">
            <w:pPr>
              <w:spacing w:after="0" w:line="240" w:lineRule="auto"/>
              <w:jc w:val="center"/>
              <w:rPr>
                <w:rFonts w:ascii="Times New Roman" w:eastAsia="Times New Roman" w:hAnsi="Times New Roman" w:cs="Times New Roman"/>
                <w:color w:val="000000"/>
                <w:sz w:val="24"/>
                <w:szCs w:val="24"/>
              </w:rPr>
            </w:pPr>
            <w:r w:rsidRPr="009174CA">
              <w:rPr>
                <w:rFonts w:ascii="Times New Roman" w:eastAsia="Times New Roman" w:hAnsi="Times New Roman" w:cs="Times New Roman"/>
                <w:color w:val="000000"/>
                <w:sz w:val="24"/>
                <w:szCs w:val="24"/>
              </w:rPr>
              <w:t>Fitting LM for Mycorrhizal diversity index</w:t>
            </w:r>
          </w:p>
        </w:tc>
        <w:tc>
          <w:tcPr>
            <w:tcW w:w="3804" w:type="dxa"/>
            <w:gridSpan w:val="3"/>
            <w:tcBorders>
              <w:top w:val="nil"/>
              <w:left w:val="nil"/>
              <w:bottom w:val="nil"/>
              <w:right w:val="nil"/>
            </w:tcBorders>
            <w:shd w:val="clear" w:color="000000" w:fill="E7E6E6"/>
            <w:hideMark/>
          </w:tcPr>
          <w:p w14:paraId="2B3B7ED5"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rPr>
            </w:pPr>
            <w:r w:rsidRPr="009174CA">
              <w:rPr>
                <w:rFonts w:ascii="Times New Roman" w:eastAsia="Times New Roman" w:hAnsi="Times New Roman" w:cs="Times New Roman"/>
                <w:color w:val="000000"/>
                <w:sz w:val="24"/>
                <w:szCs w:val="24"/>
              </w:rPr>
              <w:t>Fitting PGLS for Mycorrhizal        diversity index</w:t>
            </w:r>
          </w:p>
        </w:tc>
      </w:tr>
      <w:tr w:rsidR="00183D65" w:rsidRPr="009174CA" w14:paraId="27FD59C3" w14:textId="77777777" w:rsidTr="009174CA">
        <w:trPr>
          <w:trHeight w:val="375"/>
        </w:trPr>
        <w:tc>
          <w:tcPr>
            <w:tcW w:w="1471" w:type="dxa"/>
            <w:tcBorders>
              <w:top w:val="nil"/>
              <w:left w:val="nil"/>
              <w:bottom w:val="nil"/>
              <w:right w:val="nil"/>
            </w:tcBorders>
            <w:shd w:val="clear" w:color="000000" w:fill="D0CECE"/>
            <w:noWrap/>
            <w:vAlign w:val="bottom"/>
            <w:hideMark/>
          </w:tcPr>
          <w:p w14:paraId="7B5EE289"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rPr>
            </w:pPr>
            <w:r w:rsidRPr="009174CA">
              <w:rPr>
                <w:rFonts w:ascii="Times New Roman" w:eastAsia="Times New Roman" w:hAnsi="Times New Roman" w:cs="Times New Roman"/>
                <w:color w:val="000000"/>
                <w:sz w:val="24"/>
                <w:szCs w:val="24"/>
              </w:rPr>
              <w:t> </w:t>
            </w:r>
          </w:p>
        </w:tc>
        <w:tc>
          <w:tcPr>
            <w:tcW w:w="1315" w:type="dxa"/>
            <w:tcBorders>
              <w:top w:val="nil"/>
              <w:left w:val="nil"/>
              <w:bottom w:val="nil"/>
              <w:right w:val="nil"/>
            </w:tcBorders>
            <w:shd w:val="clear" w:color="000000" w:fill="D0CECE"/>
            <w:vAlign w:val="bottom"/>
            <w:hideMark/>
          </w:tcPr>
          <w:p w14:paraId="02259A55"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P-value</w:t>
            </w:r>
          </w:p>
        </w:tc>
        <w:tc>
          <w:tcPr>
            <w:tcW w:w="1790" w:type="dxa"/>
            <w:tcBorders>
              <w:top w:val="nil"/>
              <w:left w:val="nil"/>
              <w:bottom w:val="nil"/>
              <w:right w:val="nil"/>
            </w:tcBorders>
            <w:shd w:val="clear" w:color="000000" w:fill="D0CECE"/>
            <w:vAlign w:val="bottom"/>
            <w:hideMark/>
          </w:tcPr>
          <w:p w14:paraId="779E6C64"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r</w:t>
            </w:r>
            <w:r w:rsidRPr="009174CA">
              <w:rPr>
                <w:rFonts w:ascii="Times New Roman" w:eastAsia="Times New Roman" w:hAnsi="Times New Roman" w:cs="Times New Roman"/>
                <w:color w:val="000000"/>
                <w:sz w:val="24"/>
                <w:szCs w:val="24"/>
                <w:vertAlign w:val="superscript"/>
                <w:lang w:val="es-CL"/>
              </w:rPr>
              <w:t>2</w:t>
            </w:r>
          </w:p>
        </w:tc>
        <w:tc>
          <w:tcPr>
            <w:tcW w:w="996" w:type="dxa"/>
            <w:tcBorders>
              <w:top w:val="nil"/>
              <w:left w:val="nil"/>
              <w:bottom w:val="nil"/>
              <w:right w:val="nil"/>
            </w:tcBorders>
            <w:shd w:val="clear" w:color="000000" w:fill="D0CECE"/>
            <w:vAlign w:val="bottom"/>
            <w:hideMark/>
          </w:tcPr>
          <w:p w14:paraId="13B13D68"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P-value</w:t>
            </w:r>
          </w:p>
        </w:tc>
        <w:tc>
          <w:tcPr>
            <w:tcW w:w="1453" w:type="dxa"/>
            <w:tcBorders>
              <w:top w:val="nil"/>
              <w:left w:val="nil"/>
              <w:bottom w:val="nil"/>
              <w:right w:val="nil"/>
            </w:tcBorders>
            <w:shd w:val="clear" w:color="000000" w:fill="D0CECE"/>
            <w:vAlign w:val="bottom"/>
            <w:hideMark/>
          </w:tcPr>
          <w:p w14:paraId="118D79C1"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r</w:t>
            </w:r>
            <w:r w:rsidRPr="009174CA">
              <w:rPr>
                <w:rFonts w:ascii="Times New Roman" w:eastAsia="Times New Roman" w:hAnsi="Times New Roman" w:cs="Times New Roman"/>
                <w:color w:val="000000"/>
                <w:sz w:val="24"/>
                <w:szCs w:val="24"/>
                <w:vertAlign w:val="superscript"/>
                <w:lang w:val="es-CL"/>
              </w:rPr>
              <w:t>2</w:t>
            </w:r>
          </w:p>
        </w:tc>
        <w:tc>
          <w:tcPr>
            <w:tcW w:w="1355" w:type="dxa"/>
            <w:tcBorders>
              <w:top w:val="nil"/>
              <w:left w:val="nil"/>
              <w:bottom w:val="nil"/>
              <w:right w:val="nil"/>
            </w:tcBorders>
            <w:shd w:val="clear" w:color="000000" w:fill="D0CECE"/>
            <w:vAlign w:val="bottom"/>
            <w:hideMark/>
          </w:tcPr>
          <w:p w14:paraId="7B8492B6"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lambda</w:t>
            </w:r>
          </w:p>
        </w:tc>
      </w:tr>
      <w:tr w:rsidR="00183D65" w:rsidRPr="009174CA" w14:paraId="054CEE9A" w14:textId="77777777" w:rsidTr="009174CA">
        <w:trPr>
          <w:trHeight w:val="375"/>
        </w:trPr>
        <w:tc>
          <w:tcPr>
            <w:tcW w:w="1471" w:type="dxa"/>
            <w:tcBorders>
              <w:top w:val="nil"/>
              <w:left w:val="nil"/>
              <w:bottom w:val="nil"/>
              <w:right w:val="nil"/>
            </w:tcBorders>
            <w:shd w:val="clear" w:color="000000" w:fill="FFFFFF"/>
            <w:vAlign w:val="bottom"/>
            <w:hideMark/>
          </w:tcPr>
          <w:p w14:paraId="3D695B3E"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lang w:val="es-CL"/>
              </w:rPr>
            </w:pPr>
            <w:proofErr w:type="spellStart"/>
            <w:proofErr w:type="gramStart"/>
            <w:r w:rsidRPr="009174CA">
              <w:rPr>
                <w:rFonts w:ascii="Times New Roman" w:eastAsia="Times New Roman" w:hAnsi="Times New Roman" w:cs="Times New Roman"/>
                <w:color w:val="000000"/>
                <w:sz w:val="24"/>
                <w:szCs w:val="24"/>
              </w:rPr>
              <w:t>r</w:t>
            </w:r>
            <w:r w:rsidRPr="009174CA">
              <w:rPr>
                <w:rFonts w:ascii="Times New Roman" w:eastAsia="Times New Roman" w:hAnsi="Times New Roman" w:cs="Times New Roman"/>
                <w:i/>
                <w:iCs/>
                <w:color w:val="000000"/>
                <w:sz w:val="24"/>
                <w:szCs w:val="24"/>
                <w:vertAlign w:val="superscript"/>
              </w:rPr>
              <w:t>ɛ</w:t>
            </w:r>
            <w:proofErr w:type="spellEnd"/>
            <w:proofErr w:type="gramEnd"/>
            <w:r w:rsidRPr="009174CA">
              <w:rPr>
                <w:rFonts w:ascii="Times New Roman" w:eastAsia="Times New Roman" w:hAnsi="Times New Roman" w:cs="Times New Roman"/>
                <w:i/>
                <w:iCs/>
                <w:color w:val="000000"/>
                <w:sz w:val="24"/>
                <w:szCs w:val="24"/>
                <w:vertAlign w:val="superscript"/>
              </w:rPr>
              <w:t>=0.0</w:t>
            </w:r>
          </w:p>
        </w:tc>
        <w:tc>
          <w:tcPr>
            <w:tcW w:w="1315" w:type="dxa"/>
            <w:tcBorders>
              <w:top w:val="nil"/>
              <w:left w:val="nil"/>
              <w:bottom w:val="nil"/>
              <w:right w:val="nil"/>
            </w:tcBorders>
            <w:shd w:val="clear" w:color="000000" w:fill="FFFFFF"/>
            <w:vAlign w:val="bottom"/>
            <w:hideMark/>
          </w:tcPr>
          <w:p w14:paraId="0DDE255B" w14:textId="4985AC98" w:rsidR="009174CA" w:rsidRPr="009174CA" w:rsidRDefault="009174CA" w:rsidP="0041408D">
            <w:pPr>
              <w:spacing w:after="0" w:line="240" w:lineRule="auto"/>
              <w:jc w:val="center"/>
              <w:rPr>
                <w:rFonts w:ascii="Times New Roman" w:eastAsia="Times New Roman" w:hAnsi="Times New Roman" w:cs="Times New Roman"/>
                <w:color w:val="000000"/>
                <w:sz w:val="24"/>
                <w:szCs w:val="24"/>
                <w:lang w:val="es-CL"/>
              </w:rPr>
            </w:pPr>
            <w:del w:id="108" w:author="Tiago" w:date="2019-10-30T11:26:00Z">
              <w:r w:rsidRPr="009174CA" w:rsidDel="00183D65">
                <w:rPr>
                  <w:rFonts w:ascii="Times New Roman" w:eastAsia="Times New Roman" w:hAnsi="Times New Roman" w:cs="Times New Roman"/>
                  <w:color w:val="000000"/>
                  <w:sz w:val="24"/>
                  <w:szCs w:val="24"/>
                  <w:lang w:val="es-CL"/>
                </w:rPr>
                <w:delText>1.913</w:delText>
              </w:r>
            </w:del>
            <w:ins w:id="109" w:author="Tiago" w:date="2019-10-30T14:45:00Z">
              <w:r w:rsidR="0041408D">
                <w:rPr>
                  <w:rFonts w:ascii="Times New Roman" w:eastAsia="Times New Roman" w:hAnsi="Times New Roman" w:cs="Times New Roman"/>
                  <w:color w:val="000000"/>
                  <w:sz w:val="24"/>
                  <w:szCs w:val="24"/>
                  <w:lang w:val="es-CL"/>
                </w:rPr>
                <w:t>5.10</w:t>
              </w:r>
            </w:ins>
            <w:r w:rsidRPr="009174CA">
              <w:rPr>
                <w:rFonts w:ascii="Times New Roman" w:eastAsia="Times New Roman" w:hAnsi="Times New Roman" w:cs="Times New Roman"/>
                <w:color w:val="000000"/>
                <w:sz w:val="24"/>
                <w:szCs w:val="24"/>
                <w:lang w:val="es-CL"/>
              </w:rPr>
              <w:t>E-</w:t>
            </w:r>
            <w:del w:id="110" w:author="Tiago" w:date="2019-10-30T11:26:00Z">
              <w:r w:rsidRPr="009174CA" w:rsidDel="00183D65">
                <w:rPr>
                  <w:rFonts w:ascii="Times New Roman" w:eastAsia="Times New Roman" w:hAnsi="Times New Roman" w:cs="Times New Roman"/>
                  <w:color w:val="000000"/>
                  <w:sz w:val="24"/>
                  <w:szCs w:val="24"/>
                  <w:lang w:val="es-CL"/>
                </w:rPr>
                <w:delText>14</w:delText>
              </w:r>
            </w:del>
            <w:ins w:id="111" w:author="Tiago" w:date="2019-10-30T11:26:00Z">
              <w:r w:rsidR="00183D65" w:rsidRPr="009174CA">
                <w:rPr>
                  <w:rFonts w:ascii="Times New Roman" w:eastAsia="Times New Roman" w:hAnsi="Times New Roman" w:cs="Times New Roman"/>
                  <w:color w:val="000000"/>
                  <w:sz w:val="24"/>
                  <w:szCs w:val="24"/>
                  <w:lang w:val="es-CL"/>
                </w:rPr>
                <w:t>1</w:t>
              </w:r>
            </w:ins>
            <w:ins w:id="112" w:author="Tiago" w:date="2019-10-30T14:45:00Z">
              <w:r w:rsidR="0041408D">
                <w:rPr>
                  <w:rFonts w:ascii="Times New Roman" w:eastAsia="Times New Roman" w:hAnsi="Times New Roman" w:cs="Times New Roman"/>
                  <w:color w:val="000000"/>
                  <w:sz w:val="24"/>
                  <w:szCs w:val="24"/>
                  <w:lang w:val="es-CL"/>
                </w:rPr>
                <w:t>5</w:t>
              </w:r>
            </w:ins>
          </w:p>
        </w:tc>
        <w:tc>
          <w:tcPr>
            <w:tcW w:w="1790" w:type="dxa"/>
            <w:tcBorders>
              <w:top w:val="nil"/>
              <w:left w:val="nil"/>
              <w:bottom w:val="nil"/>
              <w:right w:val="nil"/>
            </w:tcBorders>
            <w:shd w:val="clear" w:color="000000" w:fill="FFFFFF"/>
            <w:vAlign w:val="bottom"/>
            <w:hideMark/>
          </w:tcPr>
          <w:p w14:paraId="1E4BC0A5" w14:textId="348CFF59" w:rsidR="009174CA" w:rsidRPr="009174CA" w:rsidRDefault="009174CA" w:rsidP="0041408D">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0.</w:t>
            </w:r>
            <w:del w:id="113" w:author="Tiago" w:date="2019-10-30T11:26:00Z">
              <w:r w:rsidRPr="009174CA" w:rsidDel="00183D65">
                <w:rPr>
                  <w:rFonts w:ascii="Times New Roman" w:eastAsia="Times New Roman" w:hAnsi="Times New Roman" w:cs="Times New Roman"/>
                  <w:color w:val="000000"/>
                  <w:sz w:val="24"/>
                  <w:szCs w:val="24"/>
                  <w:lang w:val="es-CL"/>
                </w:rPr>
                <w:delText>1489</w:delText>
              </w:r>
            </w:del>
            <w:ins w:id="114" w:author="Tiago" w:date="2019-10-30T11:26:00Z">
              <w:r w:rsidR="00183D65" w:rsidRPr="009174CA">
                <w:rPr>
                  <w:rFonts w:ascii="Times New Roman" w:eastAsia="Times New Roman" w:hAnsi="Times New Roman" w:cs="Times New Roman"/>
                  <w:color w:val="000000"/>
                  <w:sz w:val="24"/>
                  <w:szCs w:val="24"/>
                  <w:lang w:val="es-CL"/>
                </w:rPr>
                <w:t>1</w:t>
              </w:r>
            </w:ins>
            <w:ins w:id="115" w:author="Tiago" w:date="2019-10-30T14:46:00Z">
              <w:r w:rsidR="0041408D">
                <w:rPr>
                  <w:rFonts w:ascii="Times New Roman" w:eastAsia="Times New Roman" w:hAnsi="Times New Roman" w:cs="Times New Roman"/>
                  <w:color w:val="000000"/>
                  <w:sz w:val="24"/>
                  <w:szCs w:val="24"/>
                  <w:lang w:val="es-CL"/>
                </w:rPr>
                <w:t>535</w:t>
              </w:r>
            </w:ins>
          </w:p>
        </w:tc>
        <w:tc>
          <w:tcPr>
            <w:tcW w:w="996" w:type="dxa"/>
            <w:tcBorders>
              <w:top w:val="nil"/>
              <w:left w:val="nil"/>
              <w:bottom w:val="nil"/>
              <w:right w:val="nil"/>
            </w:tcBorders>
            <w:shd w:val="clear" w:color="000000" w:fill="FFFFFF"/>
            <w:vAlign w:val="bottom"/>
            <w:hideMark/>
          </w:tcPr>
          <w:p w14:paraId="5B2A3057" w14:textId="2F160984" w:rsidR="009174CA" w:rsidRPr="009174CA" w:rsidRDefault="009174CA" w:rsidP="00183D65">
            <w:pPr>
              <w:spacing w:after="0" w:line="240" w:lineRule="auto"/>
              <w:jc w:val="center"/>
              <w:rPr>
                <w:rFonts w:ascii="Times New Roman" w:eastAsia="Times New Roman" w:hAnsi="Times New Roman" w:cs="Times New Roman"/>
                <w:color w:val="000000"/>
                <w:sz w:val="24"/>
                <w:szCs w:val="24"/>
                <w:lang w:val="es-CL"/>
              </w:rPr>
            </w:pPr>
            <w:del w:id="116" w:author="Tiago" w:date="2019-10-30T11:26:00Z">
              <w:r w:rsidRPr="009174CA" w:rsidDel="00183D65">
                <w:rPr>
                  <w:rFonts w:ascii="Times New Roman" w:eastAsia="Times New Roman" w:hAnsi="Times New Roman" w:cs="Times New Roman"/>
                  <w:color w:val="000000"/>
                  <w:sz w:val="24"/>
                  <w:szCs w:val="24"/>
                  <w:lang w:val="es-CL"/>
                </w:rPr>
                <w:delText>2.7</w:delText>
              </w:r>
            </w:del>
            <w:ins w:id="117" w:author="Tiago" w:date="2019-10-30T14:46:00Z">
              <w:r w:rsidR="0041408D">
                <w:rPr>
                  <w:rFonts w:ascii="Times New Roman" w:eastAsia="Times New Roman" w:hAnsi="Times New Roman" w:cs="Times New Roman"/>
                  <w:color w:val="000000"/>
                  <w:sz w:val="24"/>
                  <w:szCs w:val="24"/>
                  <w:lang w:val="es-CL"/>
                </w:rPr>
                <w:t>1.89</w:t>
              </w:r>
            </w:ins>
            <w:r w:rsidRPr="009174CA">
              <w:rPr>
                <w:rFonts w:ascii="Times New Roman" w:eastAsia="Times New Roman" w:hAnsi="Times New Roman" w:cs="Times New Roman"/>
                <w:color w:val="000000"/>
                <w:sz w:val="24"/>
                <w:szCs w:val="24"/>
                <w:lang w:val="es-CL"/>
              </w:rPr>
              <w:t>E-</w:t>
            </w:r>
            <w:del w:id="118" w:author="Tiago" w:date="2019-10-30T11:26:00Z">
              <w:r w:rsidRPr="009174CA" w:rsidDel="00183D65">
                <w:rPr>
                  <w:rFonts w:ascii="Times New Roman" w:eastAsia="Times New Roman" w:hAnsi="Times New Roman" w:cs="Times New Roman"/>
                  <w:color w:val="000000"/>
                  <w:sz w:val="24"/>
                  <w:szCs w:val="24"/>
                  <w:lang w:val="es-CL"/>
                </w:rPr>
                <w:delText>11</w:delText>
              </w:r>
            </w:del>
            <w:ins w:id="119" w:author="Tiago" w:date="2019-10-30T11:26:00Z">
              <w:r w:rsidR="00183D65" w:rsidRPr="009174CA">
                <w:rPr>
                  <w:rFonts w:ascii="Times New Roman" w:eastAsia="Times New Roman" w:hAnsi="Times New Roman" w:cs="Times New Roman"/>
                  <w:color w:val="000000"/>
                  <w:sz w:val="24"/>
                  <w:szCs w:val="24"/>
                  <w:lang w:val="es-CL"/>
                </w:rPr>
                <w:t>1</w:t>
              </w:r>
              <w:r w:rsidR="00183D65">
                <w:rPr>
                  <w:rFonts w:ascii="Times New Roman" w:eastAsia="Times New Roman" w:hAnsi="Times New Roman" w:cs="Times New Roman"/>
                  <w:color w:val="000000"/>
                  <w:sz w:val="24"/>
                  <w:szCs w:val="24"/>
                  <w:lang w:val="es-CL"/>
                </w:rPr>
                <w:t>2</w:t>
              </w:r>
            </w:ins>
          </w:p>
        </w:tc>
        <w:tc>
          <w:tcPr>
            <w:tcW w:w="1453" w:type="dxa"/>
            <w:tcBorders>
              <w:top w:val="nil"/>
              <w:left w:val="nil"/>
              <w:bottom w:val="nil"/>
              <w:right w:val="nil"/>
            </w:tcBorders>
            <w:shd w:val="clear" w:color="000000" w:fill="FFFFFF"/>
            <w:vAlign w:val="bottom"/>
            <w:hideMark/>
          </w:tcPr>
          <w:p w14:paraId="7C8D4E7F" w14:textId="350B2B44" w:rsidR="009174CA" w:rsidRPr="009174CA" w:rsidRDefault="009174CA" w:rsidP="0041408D">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0.</w:t>
            </w:r>
            <w:del w:id="120" w:author="Tiago" w:date="2019-10-30T11:26:00Z">
              <w:r w:rsidRPr="009174CA" w:rsidDel="00183D65">
                <w:rPr>
                  <w:rFonts w:ascii="Times New Roman" w:eastAsia="Times New Roman" w:hAnsi="Times New Roman" w:cs="Times New Roman"/>
                  <w:color w:val="000000"/>
                  <w:sz w:val="24"/>
                  <w:szCs w:val="24"/>
                  <w:lang w:val="es-CL"/>
                </w:rPr>
                <w:delText>1148</w:delText>
              </w:r>
            </w:del>
            <w:ins w:id="121" w:author="Tiago" w:date="2019-10-30T11:26:00Z">
              <w:r w:rsidR="00183D65" w:rsidRPr="009174CA">
                <w:rPr>
                  <w:rFonts w:ascii="Times New Roman" w:eastAsia="Times New Roman" w:hAnsi="Times New Roman" w:cs="Times New Roman"/>
                  <w:color w:val="000000"/>
                  <w:sz w:val="24"/>
                  <w:szCs w:val="24"/>
                  <w:lang w:val="es-CL"/>
                </w:rPr>
                <w:t>1</w:t>
              </w:r>
              <w:r w:rsidR="00183D65">
                <w:rPr>
                  <w:rFonts w:ascii="Times New Roman" w:eastAsia="Times New Roman" w:hAnsi="Times New Roman" w:cs="Times New Roman"/>
                  <w:color w:val="000000"/>
                  <w:sz w:val="24"/>
                  <w:szCs w:val="24"/>
                  <w:lang w:val="es-CL"/>
                </w:rPr>
                <w:t>2</w:t>
              </w:r>
            </w:ins>
            <w:ins w:id="122" w:author="Tiago" w:date="2019-10-30T14:46:00Z">
              <w:r w:rsidR="0041408D">
                <w:rPr>
                  <w:rFonts w:ascii="Times New Roman" w:eastAsia="Times New Roman" w:hAnsi="Times New Roman" w:cs="Times New Roman"/>
                  <w:color w:val="000000"/>
                  <w:sz w:val="24"/>
                  <w:szCs w:val="24"/>
                  <w:lang w:val="es-CL"/>
                </w:rPr>
                <w:t>64</w:t>
              </w:r>
            </w:ins>
          </w:p>
        </w:tc>
        <w:tc>
          <w:tcPr>
            <w:tcW w:w="1355" w:type="dxa"/>
            <w:tcBorders>
              <w:top w:val="nil"/>
              <w:left w:val="nil"/>
              <w:bottom w:val="nil"/>
              <w:right w:val="nil"/>
            </w:tcBorders>
            <w:shd w:val="clear" w:color="000000" w:fill="FFFFFF"/>
            <w:vAlign w:val="bottom"/>
            <w:hideMark/>
          </w:tcPr>
          <w:p w14:paraId="5409569F"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0.467</w:t>
            </w:r>
          </w:p>
        </w:tc>
      </w:tr>
      <w:tr w:rsidR="00183D65" w:rsidRPr="009174CA" w14:paraId="3E07E355" w14:textId="77777777" w:rsidTr="009174CA">
        <w:trPr>
          <w:trHeight w:val="375"/>
        </w:trPr>
        <w:tc>
          <w:tcPr>
            <w:tcW w:w="1471" w:type="dxa"/>
            <w:tcBorders>
              <w:top w:val="nil"/>
              <w:left w:val="nil"/>
              <w:bottom w:val="nil"/>
              <w:right w:val="nil"/>
            </w:tcBorders>
            <w:shd w:val="clear" w:color="000000" w:fill="FFFFFF"/>
            <w:vAlign w:val="bottom"/>
            <w:hideMark/>
          </w:tcPr>
          <w:p w14:paraId="736A3F71"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r</w:t>
            </w:r>
            <w:r w:rsidRPr="009174CA">
              <w:rPr>
                <w:rFonts w:ascii="Times New Roman" w:eastAsia="Times New Roman" w:hAnsi="Times New Roman" w:cs="Times New Roman"/>
                <w:i/>
                <w:iCs/>
                <w:color w:val="000000"/>
                <w:sz w:val="24"/>
                <w:szCs w:val="24"/>
                <w:vertAlign w:val="superscript"/>
                <w:lang w:val="es-CL"/>
              </w:rPr>
              <w:t>ɛ=0.9</w:t>
            </w:r>
          </w:p>
        </w:tc>
        <w:tc>
          <w:tcPr>
            <w:tcW w:w="1315" w:type="dxa"/>
            <w:tcBorders>
              <w:top w:val="nil"/>
              <w:left w:val="nil"/>
              <w:bottom w:val="nil"/>
              <w:right w:val="nil"/>
            </w:tcBorders>
            <w:shd w:val="clear" w:color="000000" w:fill="FFFFFF"/>
            <w:vAlign w:val="bottom"/>
            <w:hideMark/>
          </w:tcPr>
          <w:p w14:paraId="4E10C66A" w14:textId="4E872709" w:rsidR="009174CA" w:rsidRPr="009174CA" w:rsidRDefault="009174CA" w:rsidP="00183D65">
            <w:pPr>
              <w:spacing w:after="0" w:line="240" w:lineRule="auto"/>
              <w:jc w:val="center"/>
              <w:rPr>
                <w:rFonts w:ascii="Times New Roman" w:eastAsia="Times New Roman" w:hAnsi="Times New Roman" w:cs="Times New Roman"/>
                <w:color w:val="000000"/>
                <w:sz w:val="24"/>
                <w:szCs w:val="24"/>
                <w:lang w:val="es-CL"/>
              </w:rPr>
            </w:pPr>
            <w:del w:id="123" w:author="Tiago" w:date="2019-10-30T11:27:00Z">
              <w:r w:rsidRPr="009174CA" w:rsidDel="00183D65">
                <w:rPr>
                  <w:rFonts w:ascii="Times New Roman" w:eastAsia="Times New Roman" w:hAnsi="Times New Roman" w:cs="Times New Roman"/>
                  <w:color w:val="000000"/>
                  <w:sz w:val="24"/>
                  <w:szCs w:val="24"/>
                  <w:lang w:val="es-CL"/>
                </w:rPr>
                <w:delText>1.097</w:delText>
              </w:r>
            </w:del>
            <w:ins w:id="124" w:author="Tiago" w:date="2019-10-30T14:46:00Z">
              <w:r w:rsidR="0041408D">
                <w:rPr>
                  <w:rFonts w:ascii="Times New Roman" w:eastAsia="Times New Roman" w:hAnsi="Times New Roman" w:cs="Times New Roman"/>
                  <w:color w:val="000000"/>
                  <w:sz w:val="24"/>
                  <w:szCs w:val="24"/>
                  <w:lang w:val="es-CL"/>
                </w:rPr>
                <w:t>3.53</w:t>
              </w:r>
            </w:ins>
            <w:r w:rsidRPr="009174CA">
              <w:rPr>
                <w:rFonts w:ascii="Times New Roman" w:eastAsia="Times New Roman" w:hAnsi="Times New Roman" w:cs="Times New Roman"/>
                <w:color w:val="000000"/>
                <w:sz w:val="24"/>
                <w:szCs w:val="24"/>
                <w:lang w:val="es-CL"/>
              </w:rPr>
              <w:t>E-</w:t>
            </w:r>
            <w:del w:id="125" w:author="Tiago" w:date="2019-10-30T11:28:00Z">
              <w:r w:rsidRPr="009174CA" w:rsidDel="00183D65">
                <w:rPr>
                  <w:rFonts w:ascii="Times New Roman" w:eastAsia="Times New Roman" w:hAnsi="Times New Roman" w:cs="Times New Roman"/>
                  <w:color w:val="000000"/>
                  <w:sz w:val="24"/>
                  <w:szCs w:val="24"/>
                  <w:lang w:val="es-CL"/>
                </w:rPr>
                <w:delText>14</w:delText>
              </w:r>
            </w:del>
            <w:ins w:id="126" w:author="Tiago" w:date="2019-10-30T11:28:00Z">
              <w:r w:rsidR="00183D65" w:rsidRPr="009174CA">
                <w:rPr>
                  <w:rFonts w:ascii="Times New Roman" w:eastAsia="Times New Roman" w:hAnsi="Times New Roman" w:cs="Times New Roman"/>
                  <w:color w:val="000000"/>
                  <w:sz w:val="24"/>
                  <w:szCs w:val="24"/>
                  <w:lang w:val="es-CL"/>
                </w:rPr>
                <w:t>1</w:t>
              </w:r>
              <w:r w:rsidR="00183D65">
                <w:rPr>
                  <w:rFonts w:ascii="Times New Roman" w:eastAsia="Times New Roman" w:hAnsi="Times New Roman" w:cs="Times New Roman"/>
                  <w:color w:val="000000"/>
                  <w:sz w:val="24"/>
                  <w:szCs w:val="24"/>
                  <w:lang w:val="es-CL"/>
                </w:rPr>
                <w:t>5</w:t>
              </w:r>
            </w:ins>
          </w:p>
        </w:tc>
        <w:tc>
          <w:tcPr>
            <w:tcW w:w="1790" w:type="dxa"/>
            <w:tcBorders>
              <w:top w:val="nil"/>
              <w:left w:val="nil"/>
              <w:bottom w:val="nil"/>
              <w:right w:val="nil"/>
            </w:tcBorders>
            <w:shd w:val="clear" w:color="000000" w:fill="FFFFFF"/>
            <w:vAlign w:val="bottom"/>
            <w:hideMark/>
          </w:tcPr>
          <w:p w14:paraId="7498ADCA" w14:textId="0C1A8512" w:rsidR="009174CA" w:rsidRPr="009174CA" w:rsidRDefault="009174CA" w:rsidP="0041408D">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0.</w:t>
            </w:r>
            <w:del w:id="127" w:author="Tiago" w:date="2019-10-30T11:28:00Z">
              <w:r w:rsidRPr="009174CA" w:rsidDel="00183D65">
                <w:rPr>
                  <w:rFonts w:ascii="Times New Roman" w:eastAsia="Times New Roman" w:hAnsi="Times New Roman" w:cs="Times New Roman"/>
                  <w:color w:val="000000"/>
                  <w:sz w:val="24"/>
                  <w:szCs w:val="24"/>
                  <w:lang w:val="es-CL"/>
                </w:rPr>
                <w:delText>1515</w:delText>
              </w:r>
            </w:del>
            <w:ins w:id="128" w:author="Tiago" w:date="2019-10-30T11:28:00Z">
              <w:r w:rsidR="00183D65" w:rsidRPr="009174CA">
                <w:rPr>
                  <w:rFonts w:ascii="Times New Roman" w:eastAsia="Times New Roman" w:hAnsi="Times New Roman" w:cs="Times New Roman"/>
                  <w:color w:val="000000"/>
                  <w:sz w:val="24"/>
                  <w:szCs w:val="24"/>
                  <w:lang w:val="es-CL"/>
                </w:rPr>
                <w:t>15</w:t>
              </w:r>
            </w:ins>
            <w:ins w:id="129" w:author="Tiago" w:date="2019-10-30T14:46:00Z">
              <w:r w:rsidR="0041408D">
                <w:rPr>
                  <w:rFonts w:ascii="Times New Roman" w:eastAsia="Times New Roman" w:hAnsi="Times New Roman" w:cs="Times New Roman"/>
                  <w:color w:val="000000"/>
                  <w:sz w:val="24"/>
                  <w:szCs w:val="24"/>
                  <w:lang w:val="es-CL"/>
                </w:rPr>
                <w:t>51</w:t>
              </w:r>
            </w:ins>
          </w:p>
        </w:tc>
        <w:tc>
          <w:tcPr>
            <w:tcW w:w="996" w:type="dxa"/>
            <w:tcBorders>
              <w:top w:val="nil"/>
              <w:left w:val="nil"/>
              <w:bottom w:val="nil"/>
              <w:right w:val="nil"/>
            </w:tcBorders>
            <w:shd w:val="clear" w:color="000000" w:fill="FFFFFF"/>
            <w:vAlign w:val="bottom"/>
            <w:hideMark/>
          </w:tcPr>
          <w:p w14:paraId="2050240F" w14:textId="42C6E76D" w:rsidR="009174CA" w:rsidRPr="009174CA" w:rsidRDefault="009174CA" w:rsidP="0041408D">
            <w:pPr>
              <w:spacing w:after="0" w:line="240" w:lineRule="auto"/>
              <w:jc w:val="center"/>
              <w:rPr>
                <w:rFonts w:ascii="Times New Roman" w:eastAsia="Times New Roman" w:hAnsi="Times New Roman" w:cs="Times New Roman"/>
                <w:color w:val="000000"/>
                <w:sz w:val="24"/>
                <w:szCs w:val="24"/>
                <w:lang w:val="es-CL"/>
              </w:rPr>
            </w:pPr>
            <w:del w:id="130" w:author="Tiago" w:date="2019-10-30T11:27:00Z">
              <w:r w:rsidRPr="009174CA" w:rsidDel="00183D65">
                <w:rPr>
                  <w:rFonts w:ascii="Times New Roman" w:eastAsia="Times New Roman" w:hAnsi="Times New Roman" w:cs="Times New Roman"/>
                  <w:color w:val="000000"/>
                  <w:sz w:val="24"/>
                  <w:szCs w:val="24"/>
                  <w:lang w:val="es-CL"/>
                </w:rPr>
                <w:delText>5.3</w:delText>
              </w:r>
            </w:del>
            <w:ins w:id="131" w:author="Tiago" w:date="2019-10-30T11:27:00Z">
              <w:r w:rsidR="0041408D">
                <w:rPr>
                  <w:rFonts w:ascii="Times New Roman" w:eastAsia="Times New Roman" w:hAnsi="Times New Roman" w:cs="Times New Roman"/>
                  <w:color w:val="000000"/>
                  <w:sz w:val="24"/>
                  <w:szCs w:val="24"/>
                  <w:lang w:val="es-CL"/>
                </w:rPr>
                <w:t>4.45</w:t>
              </w:r>
            </w:ins>
            <w:r w:rsidRPr="009174CA">
              <w:rPr>
                <w:rFonts w:ascii="Times New Roman" w:eastAsia="Times New Roman" w:hAnsi="Times New Roman" w:cs="Times New Roman"/>
                <w:color w:val="000000"/>
                <w:sz w:val="24"/>
                <w:szCs w:val="24"/>
                <w:lang w:val="es-CL"/>
              </w:rPr>
              <w:t>E-</w:t>
            </w:r>
            <w:del w:id="132" w:author="Tiago" w:date="2019-10-30T11:27:00Z">
              <w:r w:rsidRPr="009174CA" w:rsidDel="00183D65">
                <w:rPr>
                  <w:rFonts w:ascii="Times New Roman" w:eastAsia="Times New Roman" w:hAnsi="Times New Roman" w:cs="Times New Roman"/>
                  <w:color w:val="000000"/>
                  <w:sz w:val="24"/>
                  <w:szCs w:val="24"/>
                  <w:lang w:val="es-CL"/>
                </w:rPr>
                <w:delText>12</w:delText>
              </w:r>
            </w:del>
            <w:ins w:id="133" w:author="Tiago" w:date="2019-10-30T11:27:00Z">
              <w:r w:rsidR="00183D65" w:rsidRPr="009174CA">
                <w:rPr>
                  <w:rFonts w:ascii="Times New Roman" w:eastAsia="Times New Roman" w:hAnsi="Times New Roman" w:cs="Times New Roman"/>
                  <w:color w:val="000000"/>
                  <w:sz w:val="24"/>
                  <w:szCs w:val="24"/>
                  <w:lang w:val="es-CL"/>
                </w:rPr>
                <w:t>1</w:t>
              </w:r>
              <w:r w:rsidR="00183D65">
                <w:rPr>
                  <w:rFonts w:ascii="Times New Roman" w:eastAsia="Times New Roman" w:hAnsi="Times New Roman" w:cs="Times New Roman"/>
                  <w:color w:val="000000"/>
                  <w:sz w:val="24"/>
                  <w:szCs w:val="24"/>
                  <w:lang w:val="es-CL"/>
                </w:rPr>
                <w:t>3</w:t>
              </w:r>
            </w:ins>
          </w:p>
        </w:tc>
        <w:tc>
          <w:tcPr>
            <w:tcW w:w="1453" w:type="dxa"/>
            <w:tcBorders>
              <w:top w:val="nil"/>
              <w:left w:val="nil"/>
              <w:bottom w:val="nil"/>
              <w:right w:val="nil"/>
            </w:tcBorders>
            <w:shd w:val="clear" w:color="000000" w:fill="FFFFFF"/>
            <w:vAlign w:val="bottom"/>
            <w:hideMark/>
          </w:tcPr>
          <w:p w14:paraId="3D8408B9" w14:textId="73C3D997" w:rsidR="009174CA" w:rsidRPr="009174CA" w:rsidRDefault="009174CA" w:rsidP="0041408D">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0.</w:t>
            </w:r>
            <w:del w:id="134" w:author="Tiago" w:date="2019-10-30T11:27:00Z">
              <w:r w:rsidRPr="009174CA" w:rsidDel="00183D65">
                <w:rPr>
                  <w:rFonts w:ascii="Times New Roman" w:eastAsia="Times New Roman" w:hAnsi="Times New Roman" w:cs="Times New Roman"/>
                  <w:color w:val="000000"/>
                  <w:sz w:val="24"/>
                  <w:szCs w:val="24"/>
                  <w:lang w:val="es-CL"/>
                </w:rPr>
                <w:delText>1228</w:delText>
              </w:r>
            </w:del>
            <w:ins w:id="135" w:author="Tiago" w:date="2019-10-30T11:27:00Z">
              <w:r w:rsidR="00183D65" w:rsidRPr="009174CA">
                <w:rPr>
                  <w:rFonts w:ascii="Times New Roman" w:eastAsia="Times New Roman" w:hAnsi="Times New Roman" w:cs="Times New Roman"/>
                  <w:color w:val="000000"/>
                  <w:sz w:val="24"/>
                  <w:szCs w:val="24"/>
                  <w:lang w:val="es-CL"/>
                </w:rPr>
                <w:t>1</w:t>
              </w:r>
              <w:r w:rsidR="00183D65">
                <w:rPr>
                  <w:rFonts w:ascii="Times New Roman" w:eastAsia="Times New Roman" w:hAnsi="Times New Roman" w:cs="Times New Roman"/>
                  <w:color w:val="000000"/>
                  <w:sz w:val="24"/>
                  <w:szCs w:val="24"/>
                  <w:lang w:val="es-CL"/>
                </w:rPr>
                <w:t>3</w:t>
              </w:r>
            </w:ins>
            <w:ins w:id="136" w:author="Tiago" w:date="2019-10-30T14:47:00Z">
              <w:r w:rsidR="0041408D">
                <w:rPr>
                  <w:rFonts w:ascii="Times New Roman" w:eastAsia="Times New Roman" w:hAnsi="Times New Roman" w:cs="Times New Roman"/>
                  <w:color w:val="000000"/>
                  <w:sz w:val="24"/>
                  <w:szCs w:val="24"/>
                  <w:lang w:val="es-CL"/>
                </w:rPr>
                <w:t>33</w:t>
              </w:r>
            </w:ins>
            <w:bookmarkStart w:id="137" w:name="_GoBack"/>
            <w:bookmarkEnd w:id="137"/>
          </w:p>
        </w:tc>
        <w:tc>
          <w:tcPr>
            <w:tcW w:w="1355" w:type="dxa"/>
            <w:tcBorders>
              <w:top w:val="nil"/>
              <w:left w:val="nil"/>
              <w:bottom w:val="nil"/>
              <w:right w:val="nil"/>
            </w:tcBorders>
            <w:shd w:val="clear" w:color="000000" w:fill="FFFFFF"/>
            <w:vAlign w:val="bottom"/>
            <w:hideMark/>
          </w:tcPr>
          <w:p w14:paraId="0D4F80AB" w14:textId="77777777" w:rsidR="009174CA" w:rsidRPr="009174CA" w:rsidRDefault="009174CA" w:rsidP="009174CA">
            <w:pPr>
              <w:spacing w:after="0" w:line="240" w:lineRule="auto"/>
              <w:jc w:val="center"/>
              <w:rPr>
                <w:rFonts w:ascii="Times New Roman" w:eastAsia="Times New Roman" w:hAnsi="Times New Roman" w:cs="Times New Roman"/>
                <w:color w:val="000000"/>
                <w:sz w:val="24"/>
                <w:szCs w:val="24"/>
                <w:lang w:val="es-CL"/>
              </w:rPr>
            </w:pPr>
            <w:r w:rsidRPr="009174CA">
              <w:rPr>
                <w:rFonts w:ascii="Times New Roman" w:eastAsia="Times New Roman" w:hAnsi="Times New Roman" w:cs="Times New Roman"/>
                <w:color w:val="000000"/>
                <w:sz w:val="24"/>
                <w:szCs w:val="24"/>
                <w:lang w:val="es-CL"/>
              </w:rPr>
              <w:t>0.355</w:t>
            </w:r>
          </w:p>
        </w:tc>
      </w:tr>
    </w:tbl>
    <w:p w14:paraId="63807EC5" w14:textId="77777777" w:rsidR="00CB1CE4" w:rsidRDefault="00CB1CE4" w:rsidP="00CB1CE4">
      <w:pPr>
        <w:spacing w:after="0" w:line="360" w:lineRule="auto"/>
        <w:jc w:val="both"/>
        <w:rPr>
          <w:rFonts w:ascii="Cambria" w:eastAsia="Cambria" w:hAnsi="Cambria" w:cs="Cambria"/>
          <w:color w:val="000000"/>
        </w:rPr>
      </w:pPr>
    </w:p>
    <w:p w14:paraId="03F32879" w14:textId="538C2568" w:rsidR="00635AC5" w:rsidRDefault="00CB1CE4" w:rsidP="00CB1CE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t xml:space="preserve"> </w:t>
      </w:r>
      <w:r w:rsidR="0025401D">
        <w:br w:type="page"/>
      </w:r>
    </w:p>
    <w:p w14:paraId="0E80033C" w14:textId="1348F31A" w:rsidR="00B747EE" w:rsidRDefault="0080641D">
      <w:pPr>
        <w:pBdr>
          <w:top w:val="nil"/>
          <w:left w:val="nil"/>
          <w:bottom w:val="nil"/>
          <w:right w:val="nil"/>
          <w:between w:val="nil"/>
        </w:pBdr>
        <w:spacing w:after="0" w:line="360" w:lineRule="auto"/>
        <w:jc w:val="both"/>
        <w:rPr>
          <w:rFonts w:ascii="Times New Roman" w:eastAsia="Cambria" w:hAnsi="Times New Roman" w:cs="Times New Roman"/>
          <w:b/>
          <w:color w:val="000000"/>
          <w:sz w:val="24"/>
        </w:rPr>
      </w:pPr>
      <w:r w:rsidRPr="0080641D">
        <w:rPr>
          <w:rFonts w:ascii="Times New Roman" w:eastAsia="Cambria" w:hAnsi="Times New Roman" w:cs="Times New Roman"/>
          <w:b/>
          <w:color w:val="000000"/>
          <w:sz w:val="24"/>
        </w:rPr>
        <w:lastRenderedPageBreak/>
        <w:t>Figure 1.</w:t>
      </w:r>
    </w:p>
    <w:p w14:paraId="70A2F306" w14:textId="74C0AA3F" w:rsidR="0080641D" w:rsidRDefault="00B85F23">
      <w:pPr>
        <w:pBdr>
          <w:top w:val="nil"/>
          <w:left w:val="nil"/>
          <w:bottom w:val="nil"/>
          <w:right w:val="nil"/>
          <w:between w:val="nil"/>
        </w:pBdr>
        <w:spacing w:after="0" w:line="360" w:lineRule="auto"/>
        <w:jc w:val="both"/>
        <w:rPr>
          <w:rFonts w:ascii="Times New Roman" w:eastAsia="Cambria" w:hAnsi="Times New Roman" w:cs="Times New Roman"/>
          <w:b/>
          <w:color w:val="000000"/>
          <w:sz w:val="24"/>
        </w:rPr>
      </w:pPr>
      <w:r w:rsidRPr="00B85F23">
        <w:rPr>
          <w:noProof/>
          <w:lang w:eastAsia="en-US"/>
        </w:rPr>
        <w:drawing>
          <wp:inline distT="0" distB="0" distL="0" distR="0" wp14:anchorId="1E501725" wp14:editId="4DC38AF7">
            <wp:extent cx="5400040" cy="54000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5400040"/>
                    </a:xfrm>
                    <a:prstGeom prst="rect">
                      <a:avLst/>
                    </a:prstGeom>
                  </pic:spPr>
                </pic:pic>
              </a:graphicData>
            </a:graphic>
          </wp:inline>
        </w:drawing>
      </w:r>
    </w:p>
    <w:p w14:paraId="5550B9CE" w14:textId="77777777" w:rsidR="00B85F23" w:rsidRDefault="00B85F23" w:rsidP="00514239">
      <w:pPr>
        <w:pBdr>
          <w:top w:val="nil"/>
          <w:left w:val="nil"/>
          <w:bottom w:val="nil"/>
          <w:right w:val="nil"/>
          <w:between w:val="nil"/>
        </w:pBdr>
        <w:spacing w:after="0" w:line="360" w:lineRule="auto"/>
        <w:jc w:val="both"/>
        <w:rPr>
          <w:rFonts w:ascii="Times New Roman" w:eastAsia="Cambria" w:hAnsi="Times New Roman" w:cs="Times New Roman"/>
          <w:b/>
          <w:color w:val="000000"/>
          <w:sz w:val="24"/>
        </w:rPr>
      </w:pPr>
    </w:p>
    <w:p w14:paraId="15D5BA3D" w14:textId="77777777" w:rsidR="00B85F23" w:rsidRDefault="00B85F23">
      <w:pPr>
        <w:rPr>
          <w:rFonts w:ascii="Times New Roman" w:eastAsia="Cambria" w:hAnsi="Times New Roman" w:cs="Times New Roman"/>
          <w:b/>
          <w:color w:val="000000"/>
          <w:sz w:val="24"/>
        </w:rPr>
      </w:pPr>
      <w:r>
        <w:rPr>
          <w:rFonts w:ascii="Times New Roman" w:eastAsia="Cambria" w:hAnsi="Times New Roman" w:cs="Times New Roman"/>
          <w:b/>
          <w:color w:val="000000"/>
          <w:sz w:val="24"/>
        </w:rPr>
        <w:br w:type="page"/>
      </w:r>
    </w:p>
    <w:p w14:paraId="051141AE" w14:textId="4DBE1D18" w:rsidR="002A0C05" w:rsidRDefault="0080641D" w:rsidP="00514239">
      <w:pPr>
        <w:pBdr>
          <w:top w:val="nil"/>
          <w:left w:val="nil"/>
          <w:bottom w:val="nil"/>
          <w:right w:val="nil"/>
          <w:between w:val="nil"/>
        </w:pBdr>
        <w:spacing w:after="0" w:line="360" w:lineRule="auto"/>
        <w:jc w:val="both"/>
        <w:rPr>
          <w:rFonts w:ascii="Times New Roman" w:eastAsia="Cambria" w:hAnsi="Times New Roman" w:cs="Times New Roman"/>
          <w:b/>
          <w:color w:val="000000"/>
          <w:sz w:val="24"/>
        </w:rPr>
      </w:pPr>
      <w:r>
        <w:rPr>
          <w:rFonts w:ascii="Times New Roman" w:eastAsia="Cambria" w:hAnsi="Times New Roman" w:cs="Times New Roman"/>
          <w:b/>
          <w:color w:val="000000"/>
          <w:sz w:val="24"/>
        </w:rPr>
        <w:lastRenderedPageBreak/>
        <w:t>Figure 2.</w:t>
      </w:r>
    </w:p>
    <w:p w14:paraId="116EF438" w14:textId="4CBDAC63" w:rsidR="00B85F23" w:rsidRDefault="00B85F23" w:rsidP="00514239">
      <w:pPr>
        <w:pBdr>
          <w:top w:val="nil"/>
          <w:left w:val="nil"/>
          <w:bottom w:val="nil"/>
          <w:right w:val="nil"/>
          <w:between w:val="nil"/>
        </w:pBdr>
        <w:spacing w:after="0" w:line="360" w:lineRule="auto"/>
        <w:jc w:val="both"/>
        <w:rPr>
          <w:rFonts w:ascii="Times New Roman" w:eastAsia="Cambria" w:hAnsi="Times New Roman" w:cs="Times New Roman"/>
          <w:b/>
          <w:color w:val="000000"/>
          <w:sz w:val="24"/>
        </w:rPr>
      </w:pPr>
      <w:r w:rsidRPr="00B85F23">
        <w:rPr>
          <w:noProof/>
          <w:lang w:eastAsia="en-US"/>
        </w:rPr>
        <w:drawing>
          <wp:inline distT="0" distB="0" distL="0" distR="0" wp14:anchorId="4B9C1B1B" wp14:editId="274F7FC5">
            <wp:extent cx="5400040" cy="542734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427345"/>
                    </a:xfrm>
                    <a:prstGeom prst="rect">
                      <a:avLst/>
                    </a:prstGeom>
                  </pic:spPr>
                </pic:pic>
              </a:graphicData>
            </a:graphic>
          </wp:inline>
        </w:drawing>
      </w:r>
    </w:p>
    <w:p w14:paraId="238B2E0E" w14:textId="2F4E99B8" w:rsidR="00B85F23" w:rsidRDefault="00B85F23">
      <w:pPr>
        <w:rPr>
          <w:rFonts w:ascii="Times New Roman" w:eastAsia="Cambria" w:hAnsi="Times New Roman" w:cs="Times New Roman"/>
          <w:b/>
          <w:color w:val="000000"/>
          <w:sz w:val="24"/>
        </w:rPr>
      </w:pPr>
      <w:r>
        <w:rPr>
          <w:rFonts w:ascii="Times New Roman" w:eastAsia="Cambria" w:hAnsi="Times New Roman" w:cs="Times New Roman"/>
          <w:b/>
          <w:color w:val="000000"/>
          <w:sz w:val="24"/>
        </w:rPr>
        <w:br w:type="page"/>
      </w:r>
    </w:p>
    <w:p w14:paraId="756BF16C" w14:textId="40392C34" w:rsidR="00B85F23" w:rsidRDefault="00B85F23" w:rsidP="00514239">
      <w:pPr>
        <w:pBdr>
          <w:top w:val="nil"/>
          <w:left w:val="nil"/>
          <w:bottom w:val="nil"/>
          <w:right w:val="nil"/>
          <w:between w:val="nil"/>
        </w:pBdr>
        <w:spacing w:after="0" w:line="360" w:lineRule="auto"/>
        <w:jc w:val="both"/>
        <w:rPr>
          <w:rFonts w:ascii="Times New Roman" w:eastAsia="Cambria" w:hAnsi="Times New Roman" w:cs="Times New Roman"/>
          <w:b/>
          <w:color w:val="000000"/>
          <w:sz w:val="24"/>
        </w:rPr>
      </w:pPr>
      <w:r>
        <w:rPr>
          <w:rFonts w:ascii="Times New Roman" w:eastAsia="Cambria" w:hAnsi="Times New Roman" w:cs="Times New Roman"/>
          <w:b/>
          <w:color w:val="000000"/>
          <w:sz w:val="24"/>
        </w:rPr>
        <w:lastRenderedPageBreak/>
        <w:t>Figure 3.</w:t>
      </w:r>
    </w:p>
    <w:p w14:paraId="31FBC8CE" w14:textId="237AE359" w:rsidR="00B85F23" w:rsidRDefault="00B85F23">
      <w:r w:rsidRPr="00B85F23">
        <w:t xml:space="preserve"> </w:t>
      </w:r>
    </w:p>
    <w:p w14:paraId="6C619B8F" w14:textId="7489AEF1" w:rsidR="00B85F23" w:rsidRDefault="0041408D">
      <w:pPr>
        <w:rPr>
          <w:rFonts w:ascii="Times New Roman" w:eastAsia="Cambria" w:hAnsi="Times New Roman" w:cs="Times New Roman"/>
          <w:b/>
          <w:color w:val="000000"/>
          <w:sz w:val="24"/>
        </w:rPr>
      </w:pPr>
      <w:r>
        <w:rPr>
          <w:rFonts w:ascii="Times New Roman" w:eastAsia="Cambria" w:hAnsi="Times New Roman" w:cs="Times New Roman"/>
          <w:b/>
          <w:noProof/>
          <w:color w:val="000000"/>
          <w:sz w:val="24"/>
          <w:lang w:eastAsia="en-US"/>
        </w:rPr>
        <w:drawing>
          <wp:inline distT="0" distB="0" distL="0" distR="0" wp14:anchorId="57260145" wp14:editId="1C514325">
            <wp:extent cx="5393690" cy="3432810"/>
            <wp:effectExtent l="0" t="0" r="0" b="0"/>
            <wp:docPr id="6" name="Picture 6" descr="Macintosh HD:Users:tiagoquental:Downloads:boxplots_netdiv_myctype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iagoquental:Downloads:boxplots_netdiv_myctype (1).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3690" cy="3432810"/>
                    </a:xfrm>
                    <a:prstGeom prst="rect">
                      <a:avLst/>
                    </a:prstGeom>
                    <a:noFill/>
                    <a:ln>
                      <a:noFill/>
                    </a:ln>
                  </pic:spPr>
                </pic:pic>
              </a:graphicData>
            </a:graphic>
          </wp:inline>
        </w:drawing>
      </w:r>
      <w:r w:rsidR="00B85F23">
        <w:rPr>
          <w:rFonts w:ascii="Times New Roman" w:eastAsia="Cambria" w:hAnsi="Times New Roman" w:cs="Times New Roman"/>
          <w:b/>
          <w:color w:val="000000"/>
          <w:sz w:val="24"/>
        </w:rPr>
        <w:br w:type="page"/>
      </w:r>
    </w:p>
    <w:p w14:paraId="7670076B" w14:textId="377F7CB5" w:rsidR="00B85F23" w:rsidRDefault="00B85F23" w:rsidP="00514239">
      <w:pPr>
        <w:pBdr>
          <w:top w:val="nil"/>
          <w:left w:val="nil"/>
          <w:bottom w:val="nil"/>
          <w:right w:val="nil"/>
          <w:between w:val="nil"/>
        </w:pBdr>
        <w:spacing w:after="0" w:line="360" w:lineRule="auto"/>
        <w:jc w:val="both"/>
        <w:rPr>
          <w:rFonts w:ascii="Times New Roman" w:eastAsia="Cambria" w:hAnsi="Times New Roman" w:cs="Times New Roman"/>
          <w:b/>
          <w:color w:val="000000"/>
          <w:sz w:val="24"/>
        </w:rPr>
      </w:pPr>
      <w:r>
        <w:rPr>
          <w:rFonts w:ascii="Times New Roman" w:eastAsia="Cambria" w:hAnsi="Times New Roman" w:cs="Times New Roman"/>
          <w:b/>
          <w:color w:val="000000"/>
          <w:sz w:val="24"/>
        </w:rPr>
        <w:lastRenderedPageBreak/>
        <w:t>Figure 4.</w:t>
      </w:r>
    </w:p>
    <w:p w14:paraId="30DFFABB" w14:textId="2CFB5C72" w:rsidR="00B85F23" w:rsidRPr="00514239" w:rsidRDefault="0041408D" w:rsidP="00514239">
      <w:pPr>
        <w:pBdr>
          <w:top w:val="nil"/>
          <w:left w:val="nil"/>
          <w:bottom w:val="nil"/>
          <w:right w:val="nil"/>
          <w:between w:val="nil"/>
        </w:pBdr>
        <w:spacing w:after="0" w:line="360" w:lineRule="auto"/>
        <w:jc w:val="both"/>
        <w:rPr>
          <w:rFonts w:ascii="Times New Roman" w:eastAsia="Cambria" w:hAnsi="Times New Roman" w:cs="Times New Roman"/>
          <w:b/>
          <w:color w:val="000000"/>
          <w:sz w:val="24"/>
        </w:rPr>
      </w:pPr>
      <w:r>
        <w:rPr>
          <w:rFonts w:ascii="Times New Roman" w:eastAsia="Cambria" w:hAnsi="Times New Roman" w:cs="Times New Roman"/>
          <w:b/>
          <w:noProof/>
          <w:color w:val="000000"/>
          <w:sz w:val="24"/>
          <w:lang w:eastAsia="en-US"/>
        </w:rPr>
        <w:drawing>
          <wp:inline distT="0" distB="0" distL="0" distR="0" wp14:anchorId="499EA195" wp14:editId="796EDC03">
            <wp:extent cx="5393690" cy="3432810"/>
            <wp:effectExtent l="0" t="0" r="0" b="0"/>
            <wp:docPr id="7" name="Picture 7" descr="Macintosh HD:Users:tiagoquental:Downloads:scatterplots_lm_pgls_stem_edited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iagoquental:Downloads:scatterplots_lm_pgls_stem_edited (1).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3690" cy="3432810"/>
                    </a:xfrm>
                    <a:prstGeom prst="rect">
                      <a:avLst/>
                    </a:prstGeom>
                    <a:noFill/>
                    <a:ln>
                      <a:noFill/>
                    </a:ln>
                  </pic:spPr>
                </pic:pic>
              </a:graphicData>
            </a:graphic>
          </wp:inline>
        </w:drawing>
      </w:r>
    </w:p>
    <w:sectPr w:rsidR="00B85F23" w:rsidRPr="00514239" w:rsidSect="003342C1">
      <w:headerReference w:type="default" r:id="rId14"/>
      <w:pgSz w:w="11906" w:h="16838"/>
      <w:pgMar w:top="1417" w:right="1701" w:bottom="1417" w:left="1701" w:header="708" w:footer="0" w:gutter="0"/>
      <w:lnNumType w:countBy="1" w:restart="continuous"/>
      <w:pgNumType w:start="1"/>
      <w:cols w:space="720"/>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5" w:author="Tiago" w:date="2019-10-30T11:05:00Z" w:initials="T">
    <w:p w14:paraId="18689262" w14:textId="134E95F4" w:rsidR="00CD04D6" w:rsidRDefault="00CD04D6">
      <w:pPr>
        <w:pStyle w:val="CommentText"/>
      </w:pPr>
      <w:r>
        <w:rPr>
          <w:rStyle w:val="CommentReference"/>
        </w:rPr>
        <w:annotationRef/>
      </w:r>
      <w:r>
        <w:t xml:space="preserve">Not sure we need to say that here in the results…. This should be in the methods or in the supplemental material). Also this is a bit confusing because this relates to the species level analysis right? At the genus level we had full sampling right, and we simply removed the </w:t>
      </w:r>
      <w:r w:rsidR="000B7690">
        <w:t>18</w:t>
      </w:r>
      <w:r>
        <w:t xml:space="preserve"> due to mixing problems on estimating Shannon. So this text seems unnecessary here. </w:t>
      </w:r>
    </w:p>
  </w:comment>
  <w:comment w:id="94" w:author="Tiago" w:date="2019-10-30T10:20:00Z" w:initials="T">
    <w:p w14:paraId="40A08E20" w14:textId="38F9F6CA" w:rsidR="00ED00B7" w:rsidRDefault="00ED00B7">
      <w:pPr>
        <w:pStyle w:val="CommentText"/>
      </w:pPr>
      <w:r>
        <w:rPr>
          <w:rStyle w:val="CommentReference"/>
        </w:rPr>
        <w:annotationRef/>
      </w:r>
      <w:r>
        <w:t xml:space="preserve">Does it also include cases with ER and OM? Should double-check. </w:t>
      </w:r>
    </w:p>
  </w:comment>
  <w:comment w:id="95" w:author="Tiago" w:date="2019-10-30T09:46:00Z" w:initials="T">
    <w:p w14:paraId="49FB666E" w14:textId="1E7492A8" w:rsidR="00C04F40" w:rsidRDefault="00C04F40">
      <w:pPr>
        <w:pStyle w:val="CommentText"/>
      </w:pPr>
      <w:r>
        <w:rPr>
          <w:rStyle w:val="CommentReference"/>
        </w:rPr>
        <w:annotationRef/>
      </w:r>
      <w:r>
        <w:t>Did we explicitly test that? Or this is just a visual inspection? Might be a good idea to say here how we came to this conclusion.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80C6A0" w14:textId="77777777" w:rsidR="00B74EE9" w:rsidRDefault="00B74EE9">
      <w:pPr>
        <w:spacing w:after="0" w:line="240" w:lineRule="auto"/>
      </w:pPr>
      <w:r>
        <w:separator/>
      </w:r>
    </w:p>
  </w:endnote>
  <w:endnote w:type="continuationSeparator" w:id="0">
    <w:p w14:paraId="61EFBA4E" w14:textId="77777777" w:rsidR="00B74EE9" w:rsidRDefault="00B74E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Georgia">
    <w:panose1 w:val="02040502050405020303"/>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000A08" w14:textId="77777777" w:rsidR="00B74EE9" w:rsidRDefault="00B74EE9">
      <w:pPr>
        <w:spacing w:after="0" w:line="240" w:lineRule="auto"/>
      </w:pPr>
      <w:r>
        <w:separator/>
      </w:r>
    </w:p>
  </w:footnote>
  <w:footnote w:type="continuationSeparator" w:id="0">
    <w:p w14:paraId="2233B58C" w14:textId="77777777" w:rsidR="00B74EE9" w:rsidRDefault="00B74EE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A8117" w14:textId="77777777" w:rsidR="001C6159" w:rsidRDefault="001C6159">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1408D">
      <w:rPr>
        <w:noProof/>
        <w:color w:val="000000"/>
      </w:rPr>
      <w:t>18</w:t>
    </w:r>
    <w:r>
      <w:rPr>
        <w:color w:val="000000"/>
      </w:rPr>
      <w:fldChar w:fldCharType="end"/>
    </w:r>
  </w:p>
  <w:p w14:paraId="43974A76" w14:textId="77777777" w:rsidR="001C6159" w:rsidRDefault="001C615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431138"/>
    <w:multiLevelType w:val="hybridMultilevel"/>
    <w:tmpl w:val="B8681D3A"/>
    <w:lvl w:ilvl="0" w:tplc="06123604">
      <w:start w:val="1"/>
      <w:numFmt w:val="decimal"/>
      <w:lvlText w:val="%1)"/>
      <w:lvlJc w:val="left"/>
      <w:pPr>
        <w:ind w:left="1440" w:hanging="72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
    <w:nsid w:val="52BC388D"/>
    <w:multiLevelType w:val="hybridMultilevel"/>
    <w:tmpl w:val="C13CA25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5AC5"/>
    <w:rsid w:val="000972F0"/>
    <w:rsid w:val="000A7230"/>
    <w:rsid w:val="000B7690"/>
    <w:rsid w:val="000F0D20"/>
    <w:rsid w:val="001237E6"/>
    <w:rsid w:val="001330FC"/>
    <w:rsid w:val="00141ACD"/>
    <w:rsid w:val="00183D65"/>
    <w:rsid w:val="00185AB4"/>
    <w:rsid w:val="001866B6"/>
    <w:rsid w:val="001C6159"/>
    <w:rsid w:val="001E3330"/>
    <w:rsid w:val="001E7C3D"/>
    <w:rsid w:val="00200EB8"/>
    <w:rsid w:val="00227E3C"/>
    <w:rsid w:val="0025401D"/>
    <w:rsid w:val="00275A82"/>
    <w:rsid w:val="00276C4D"/>
    <w:rsid w:val="00295FCF"/>
    <w:rsid w:val="002A0C05"/>
    <w:rsid w:val="002C2A1E"/>
    <w:rsid w:val="002D58BC"/>
    <w:rsid w:val="002E29A9"/>
    <w:rsid w:val="00304F7B"/>
    <w:rsid w:val="003342C1"/>
    <w:rsid w:val="0033740B"/>
    <w:rsid w:val="003B45C1"/>
    <w:rsid w:val="003C744F"/>
    <w:rsid w:val="004108A8"/>
    <w:rsid w:val="0041408D"/>
    <w:rsid w:val="004156D5"/>
    <w:rsid w:val="00433836"/>
    <w:rsid w:val="004465D5"/>
    <w:rsid w:val="004521A7"/>
    <w:rsid w:val="00474FEB"/>
    <w:rsid w:val="004A4708"/>
    <w:rsid w:val="004D31D4"/>
    <w:rsid w:val="004F7AFB"/>
    <w:rsid w:val="00503EF3"/>
    <w:rsid w:val="00514239"/>
    <w:rsid w:val="005C0148"/>
    <w:rsid w:val="005D3E66"/>
    <w:rsid w:val="00635AC5"/>
    <w:rsid w:val="00637286"/>
    <w:rsid w:val="00642C3E"/>
    <w:rsid w:val="00642CF4"/>
    <w:rsid w:val="00645C58"/>
    <w:rsid w:val="00655CBA"/>
    <w:rsid w:val="00673043"/>
    <w:rsid w:val="00675296"/>
    <w:rsid w:val="006764EE"/>
    <w:rsid w:val="006E4F92"/>
    <w:rsid w:val="006F6E58"/>
    <w:rsid w:val="00721223"/>
    <w:rsid w:val="007956B2"/>
    <w:rsid w:val="007E4A6C"/>
    <w:rsid w:val="0080641D"/>
    <w:rsid w:val="0081164B"/>
    <w:rsid w:val="00840A9C"/>
    <w:rsid w:val="00854B42"/>
    <w:rsid w:val="00855DF5"/>
    <w:rsid w:val="00895EBE"/>
    <w:rsid w:val="008E5CB7"/>
    <w:rsid w:val="009007E9"/>
    <w:rsid w:val="00907BD2"/>
    <w:rsid w:val="009174CA"/>
    <w:rsid w:val="0094219D"/>
    <w:rsid w:val="00945ED8"/>
    <w:rsid w:val="009A078C"/>
    <w:rsid w:val="009B05E3"/>
    <w:rsid w:val="009B4327"/>
    <w:rsid w:val="009B765B"/>
    <w:rsid w:val="009C474A"/>
    <w:rsid w:val="00A03366"/>
    <w:rsid w:val="00A264FA"/>
    <w:rsid w:val="00A77981"/>
    <w:rsid w:val="00A90AB6"/>
    <w:rsid w:val="00A94CA1"/>
    <w:rsid w:val="00AB4FDE"/>
    <w:rsid w:val="00B366E2"/>
    <w:rsid w:val="00B36992"/>
    <w:rsid w:val="00B44949"/>
    <w:rsid w:val="00B73816"/>
    <w:rsid w:val="00B747EE"/>
    <w:rsid w:val="00B74EE9"/>
    <w:rsid w:val="00B85F23"/>
    <w:rsid w:val="00BA6E13"/>
    <w:rsid w:val="00BF67A8"/>
    <w:rsid w:val="00C02EBE"/>
    <w:rsid w:val="00C04F40"/>
    <w:rsid w:val="00C110F3"/>
    <w:rsid w:val="00C125FD"/>
    <w:rsid w:val="00C1355F"/>
    <w:rsid w:val="00C440A2"/>
    <w:rsid w:val="00C473E8"/>
    <w:rsid w:val="00C66A96"/>
    <w:rsid w:val="00C84F86"/>
    <w:rsid w:val="00CA2518"/>
    <w:rsid w:val="00CB1CE4"/>
    <w:rsid w:val="00CB360C"/>
    <w:rsid w:val="00CD04D6"/>
    <w:rsid w:val="00CD2D38"/>
    <w:rsid w:val="00D3208F"/>
    <w:rsid w:val="00D958BB"/>
    <w:rsid w:val="00DA3D6F"/>
    <w:rsid w:val="00DA5D9A"/>
    <w:rsid w:val="00DA6608"/>
    <w:rsid w:val="00ED00B7"/>
    <w:rsid w:val="00ED15F4"/>
    <w:rsid w:val="00F131D7"/>
    <w:rsid w:val="00F37585"/>
    <w:rsid w:val="00F4034B"/>
    <w:rsid w:val="00F57FC6"/>
    <w:rsid w:val="00FA4E5D"/>
    <w:rsid w:val="00FA707D"/>
    <w:rsid w:val="00FB27D9"/>
    <w:rsid w:val="00FC0804"/>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4B29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s-CL"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1"/>
    <w:tblPr>
      <w:tblStyleRowBandSize w:val="1"/>
      <w:tblStyleColBandSize w:val="1"/>
      <w:tblCellMar>
        <w:top w:w="0" w:type="dxa"/>
        <w:left w:w="70" w:type="dxa"/>
        <w:bottom w:w="0" w:type="dxa"/>
        <w:right w:w="70" w:type="dxa"/>
      </w:tblCellMar>
    </w:tblPr>
  </w:style>
  <w:style w:type="character" w:styleId="LineNumber">
    <w:name w:val="line number"/>
    <w:basedOn w:val="DefaultParagraphFont"/>
    <w:uiPriority w:val="99"/>
    <w:semiHidden/>
    <w:unhideWhenUsed/>
    <w:rsid w:val="003342C1"/>
  </w:style>
  <w:style w:type="paragraph" w:styleId="BalloonText">
    <w:name w:val="Balloon Text"/>
    <w:basedOn w:val="Normal"/>
    <w:link w:val="BalloonTextChar"/>
    <w:uiPriority w:val="99"/>
    <w:semiHidden/>
    <w:unhideWhenUsed/>
    <w:rsid w:val="00A033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366"/>
    <w:rPr>
      <w:rFonts w:ascii="Tahoma" w:hAnsi="Tahoma" w:cs="Tahoma"/>
      <w:sz w:val="16"/>
      <w:szCs w:val="16"/>
    </w:rPr>
  </w:style>
  <w:style w:type="character" w:styleId="CommentReference">
    <w:name w:val="annotation reference"/>
    <w:basedOn w:val="DefaultParagraphFont"/>
    <w:uiPriority w:val="99"/>
    <w:semiHidden/>
    <w:unhideWhenUsed/>
    <w:rsid w:val="003B45C1"/>
    <w:rPr>
      <w:sz w:val="16"/>
      <w:szCs w:val="16"/>
    </w:rPr>
  </w:style>
  <w:style w:type="paragraph" w:styleId="CommentText">
    <w:name w:val="annotation text"/>
    <w:basedOn w:val="Normal"/>
    <w:link w:val="CommentTextChar"/>
    <w:uiPriority w:val="99"/>
    <w:semiHidden/>
    <w:unhideWhenUsed/>
    <w:rsid w:val="003B45C1"/>
    <w:pPr>
      <w:spacing w:line="240" w:lineRule="auto"/>
    </w:pPr>
    <w:rPr>
      <w:sz w:val="20"/>
      <w:szCs w:val="20"/>
    </w:rPr>
  </w:style>
  <w:style w:type="character" w:customStyle="1" w:styleId="CommentTextChar">
    <w:name w:val="Comment Text Char"/>
    <w:basedOn w:val="DefaultParagraphFont"/>
    <w:link w:val="CommentText"/>
    <w:uiPriority w:val="99"/>
    <w:semiHidden/>
    <w:rsid w:val="003B45C1"/>
    <w:rPr>
      <w:sz w:val="20"/>
      <w:szCs w:val="20"/>
    </w:rPr>
  </w:style>
  <w:style w:type="paragraph" w:styleId="CommentSubject">
    <w:name w:val="annotation subject"/>
    <w:basedOn w:val="CommentText"/>
    <w:next w:val="CommentText"/>
    <w:link w:val="CommentSubjectChar"/>
    <w:uiPriority w:val="99"/>
    <w:semiHidden/>
    <w:unhideWhenUsed/>
    <w:rsid w:val="003B45C1"/>
    <w:rPr>
      <w:b/>
      <w:bCs/>
    </w:rPr>
  </w:style>
  <w:style w:type="character" w:customStyle="1" w:styleId="CommentSubjectChar">
    <w:name w:val="Comment Subject Char"/>
    <w:basedOn w:val="CommentTextChar"/>
    <w:link w:val="CommentSubject"/>
    <w:uiPriority w:val="99"/>
    <w:semiHidden/>
    <w:rsid w:val="003B45C1"/>
    <w:rPr>
      <w:b/>
      <w:bCs/>
      <w:sz w:val="20"/>
      <w:szCs w:val="20"/>
    </w:rPr>
  </w:style>
  <w:style w:type="paragraph" w:styleId="ListParagraph">
    <w:name w:val="List Paragraph"/>
    <w:basedOn w:val="Normal"/>
    <w:uiPriority w:val="34"/>
    <w:qFormat/>
    <w:rsid w:val="002A0C05"/>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s-CL"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1"/>
    <w:tblPr>
      <w:tblStyleRowBandSize w:val="1"/>
      <w:tblStyleColBandSize w:val="1"/>
      <w:tblCellMar>
        <w:top w:w="0" w:type="dxa"/>
        <w:left w:w="70" w:type="dxa"/>
        <w:bottom w:w="0" w:type="dxa"/>
        <w:right w:w="70" w:type="dxa"/>
      </w:tblCellMar>
    </w:tblPr>
  </w:style>
  <w:style w:type="character" w:styleId="LineNumber">
    <w:name w:val="line number"/>
    <w:basedOn w:val="DefaultParagraphFont"/>
    <w:uiPriority w:val="99"/>
    <w:semiHidden/>
    <w:unhideWhenUsed/>
    <w:rsid w:val="003342C1"/>
  </w:style>
  <w:style w:type="paragraph" w:styleId="BalloonText">
    <w:name w:val="Balloon Text"/>
    <w:basedOn w:val="Normal"/>
    <w:link w:val="BalloonTextChar"/>
    <w:uiPriority w:val="99"/>
    <w:semiHidden/>
    <w:unhideWhenUsed/>
    <w:rsid w:val="00A033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366"/>
    <w:rPr>
      <w:rFonts w:ascii="Tahoma" w:hAnsi="Tahoma" w:cs="Tahoma"/>
      <w:sz w:val="16"/>
      <w:szCs w:val="16"/>
    </w:rPr>
  </w:style>
  <w:style w:type="character" w:styleId="CommentReference">
    <w:name w:val="annotation reference"/>
    <w:basedOn w:val="DefaultParagraphFont"/>
    <w:uiPriority w:val="99"/>
    <w:semiHidden/>
    <w:unhideWhenUsed/>
    <w:rsid w:val="003B45C1"/>
    <w:rPr>
      <w:sz w:val="16"/>
      <w:szCs w:val="16"/>
    </w:rPr>
  </w:style>
  <w:style w:type="paragraph" w:styleId="CommentText">
    <w:name w:val="annotation text"/>
    <w:basedOn w:val="Normal"/>
    <w:link w:val="CommentTextChar"/>
    <w:uiPriority w:val="99"/>
    <w:semiHidden/>
    <w:unhideWhenUsed/>
    <w:rsid w:val="003B45C1"/>
    <w:pPr>
      <w:spacing w:line="240" w:lineRule="auto"/>
    </w:pPr>
    <w:rPr>
      <w:sz w:val="20"/>
      <w:szCs w:val="20"/>
    </w:rPr>
  </w:style>
  <w:style w:type="character" w:customStyle="1" w:styleId="CommentTextChar">
    <w:name w:val="Comment Text Char"/>
    <w:basedOn w:val="DefaultParagraphFont"/>
    <w:link w:val="CommentText"/>
    <w:uiPriority w:val="99"/>
    <w:semiHidden/>
    <w:rsid w:val="003B45C1"/>
    <w:rPr>
      <w:sz w:val="20"/>
      <w:szCs w:val="20"/>
    </w:rPr>
  </w:style>
  <w:style w:type="paragraph" w:styleId="CommentSubject">
    <w:name w:val="annotation subject"/>
    <w:basedOn w:val="CommentText"/>
    <w:next w:val="CommentText"/>
    <w:link w:val="CommentSubjectChar"/>
    <w:uiPriority w:val="99"/>
    <w:semiHidden/>
    <w:unhideWhenUsed/>
    <w:rsid w:val="003B45C1"/>
    <w:rPr>
      <w:b/>
      <w:bCs/>
    </w:rPr>
  </w:style>
  <w:style w:type="character" w:customStyle="1" w:styleId="CommentSubjectChar">
    <w:name w:val="Comment Subject Char"/>
    <w:basedOn w:val="CommentTextChar"/>
    <w:link w:val="CommentSubject"/>
    <w:uiPriority w:val="99"/>
    <w:semiHidden/>
    <w:rsid w:val="003B45C1"/>
    <w:rPr>
      <w:b/>
      <w:bCs/>
      <w:sz w:val="20"/>
      <w:szCs w:val="20"/>
    </w:rPr>
  </w:style>
  <w:style w:type="paragraph" w:styleId="ListParagraph">
    <w:name w:val="List Paragraph"/>
    <w:basedOn w:val="Normal"/>
    <w:uiPriority w:val="34"/>
    <w:qFormat/>
    <w:rsid w:val="002A0C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49688">
      <w:bodyDiv w:val="1"/>
      <w:marLeft w:val="0"/>
      <w:marRight w:val="0"/>
      <w:marTop w:val="0"/>
      <w:marBottom w:val="0"/>
      <w:divBdr>
        <w:top w:val="none" w:sz="0" w:space="0" w:color="auto"/>
        <w:left w:val="none" w:sz="0" w:space="0" w:color="auto"/>
        <w:bottom w:val="none" w:sz="0" w:space="0" w:color="auto"/>
        <w:right w:val="none" w:sz="0" w:space="0" w:color="auto"/>
      </w:divBdr>
    </w:div>
    <w:div w:id="53746603">
      <w:bodyDiv w:val="1"/>
      <w:marLeft w:val="0"/>
      <w:marRight w:val="0"/>
      <w:marTop w:val="0"/>
      <w:marBottom w:val="0"/>
      <w:divBdr>
        <w:top w:val="none" w:sz="0" w:space="0" w:color="auto"/>
        <w:left w:val="none" w:sz="0" w:space="0" w:color="auto"/>
        <w:bottom w:val="none" w:sz="0" w:space="0" w:color="auto"/>
        <w:right w:val="none" w:sz="0" w:space="0" w:color="auto"/>
      </w:divBdr>
    </w:div>
    <w:div w:id="93289845">
      <w:bodyDiv w:val="1"/>
      <w:marLeft w:val="0"/>
      <w:marRight w:val="0"/>
      <w:marTop w:val="0"/>
      <w:marBottom w:val="0"/>
      <w:divBdr>
        <w:top w:val="none" w:sz="0" w:space="0" w:color="auto"/>
        <w:left w:val="none" w:sz="0" w:space="0" w:color="auto"/>
        <w:bottom w:val="none" w:sz="0" w:space="0" w:color="auto"/>
        <w:right w:val="none" w:sz="0" w:space="0" w:color="auto"/>
      </w:divBdr>
    </w:div>
    <w:div w:id="194195086">
      <w:bodyDiv w:val="1"/>
      <w:marLeft w:val="0"/>
      <w:marRight w:val="0"/>
      <w:marTop w:val="0"/>
      <w:marBottom w:val="0"/>
      <w:divBdr>
        <w:top w:val="none" w:sz="0" w:space="0" w:color="auto"/>
        <w:left w:val="none" w:sz="0" w:space="0" w:color="auto"/>
        <w:bottom w:val="none" w:sz="0" w:space="0" w:color="auto"/>
        <w:right w:val="none" w:sz="0" w:space="0" w:color="auto"/>
      </w:divBdr>
    </w:div>
    <w:div w:id="491336334">
      <w:bodyDiv w:val="1"/>
      <w:marLeft w:val="0"/>
      <w:marRight w:val="0"/>
      <w:marTop w:val="0"/>
      <w:marBottom w:val="0"/>
      <w:divBdr>
        <w:top w:val="none" w:sz="0" w:space="0" w:color="auto"/>
        <w:left w:val="none" w:sz="0" w:space="0" w:color="auto"/>
        <w:bottom w:val="none" w:sz="0" w:space="0" w:color="auto"/>
        <w:right w:val="none" w:sz="0" w:space="0" w:color="auto"/>
      </w:divBdr>
    </w:div>
    <w:div w:id="557282327">
      <w:bodyDiv w:val="1"/>
      <w:marLeft w:val="0"/>
      <w:marRight w:val="0"/>
      <w:marTop w:val="0"/>
      <w:marBottom w:val="0"/>
      <w:divBdr>
        <w:top w:val="none" w:sz="0" w:space="0" w:color="auto"/>
        <w:left w:val="none" w:sz="0" w:space="0" w:color="auto"/>
        <w:bottom w:val="none" w:sz="0" w:space="0" w:color="auto"/>
        <w:right w:val="none" w:sz="0" w:space="0" w:color="auto"/>
      </w:divBdr>
    </w:div>
    <w:div w:id="604967560">
      <w:bodyDiv w:val="1"/>
      <w:marLeft w:val="0"/>
      <w:marRight w:val="0"/>
      <w:marTop w:val="0"/>
      <w:marBottom w:val="0"/>
      <w:divBdr>
        <w:top w:val="none" w:sz="0" w:space="0" w:color="auto"/>
        <w:left w:val="none" w:sz="0" w:space="0" w:color="auto"/>
        <w:bottom w:val="none" w:sz="0" w:space="0" w:color="auto"/>
        <w:right w:val="none" w:sz="0" w:space="0" w:color="auto"/>
      </w:divBdr>
    </w:div>
    <w:div w:id="777988728">
      <w:bodyDiv w:val="1"/>
      <w:marLeft w:val="0"/>
      <w:marRight w:val="0"/>
      <w:marTop w:val="0"/>
      <w:marBottom w:val="0"/>
      <w:divBdr>
        <w:top w:val="none" w:sz="0" w:space="0" w:color="auto"/>
        <w:left w:val="none" w:sz="0" w:space="0" w:color="auto"/>
        <w:bottom w:val="none" w:sz="0" w:space="0" w:color="auto"/>
        <w:right w:val="none" w:sz="0" w:space="0" w:color="auto"/>
      </w:divBdr>
    </w:div>
    <w:div w:id="835727009">
      <w:bodyDiv w:val="1"/>
      <w:marLeft w:val="0"/>
      <w:marRight w:val="0"/>
      <w:marTop w:val="0"/>
      <w:marBottom w:val="0"/>
      <w:divBdr>
        <w:top w:val="none" w:sz="0" w:space="0" w:color="auto"/>
        <w:left w:val="none" w:sz="0" w:space="0" w:color="auto"/>
        <w:bottom w:val="none" w:sz="0" w:space="0" w:color="auto"/>
        <w:right w:val="none" w:sz="0" w:space="0" w:color="auto"/>
      </w:divBdr>
    </w:div>
    <w:div w:id="1089736324">
      <w:bodyDiv w:val="1"/>
      <w:marLeft w:val="0"/>
      <w:marRight w:val="0"/>
      <w:marTop w:val="0"/>
      <w:marBottom w:val="0"/>
      <w:divBdr>
        <w:top w:val="none" w:sz="0" w:space="0" w:color="auto"/>
        <w:left w:val="none" w:sz="0" w:space="0" w:color="auto"/>
        <w:bottom w:val="none" w:sz="0" w:space="0" w:color="auto"/>
        <w:right w:val="none" w:sz="0" w:space="0" w:color="auto"/>
      </w:divBdr>
    </w:div>
    <w:div w:id="1279489773">
      <w:bodyDiv w:val="1"/>
      <w:marLeft w:val="0"/>
      <w:marRight w:val="0"/>
      <w:marTop w:val="0"/>
      <w:marBottom w:val="0"/>
      <w:divBdr>
        <w:top w:val="none" w:sz="0" w:space="0" w:color="auto"/>
        <w:left w:val="none" w:sz="0" w:space="0" w:color="auto"/>
        <w:bottom w:val="none" w:sz="0" w:space="0" w:color="auto"/>
        <w:right w:val="none" w:sz="0" w:space="0" w:color="auto"/>
      </w:divBdr>
    </w:div>
    <w:div w:id="1543861811">
      <w:bodyDiv w:val="1"/>
      <w:marLeft w:val="0"/>
      <w:marRight w:val="0"/>
      <w:marTop w:val="0"/>
      <w:marBottom w:val="0"/>
      <w:divBdr>
        <w:top w:val="none" w:sz="0" w:space="0" w:color="auto"/>
        <w:left w:val="none" w:sz="0" w:space="0" w:color="auto"/>
        <w:bottom w:val="none" w:sz="0" w:space="0" w:color="auto"/>
        <w:right w:val="none" w:sz="0" w:space="0" w:color="auto"/>
      </w:divBdr>
    </w:div>
    <w:div w:id="1687245844">
      <w:bodyDiv w:val="1"/>
      <w:marLeft w:val="0"/>
      <w:marRight w:val="0"/>
      <w:marTop w:val="0"/>
      <w:marBottom w:val="0"/>
      <w:divBdr>
        <w:top w:val="none" w:sz="0" w:space="0" w:color="auto"/>
        <w:left w:val="none" w:sz="0" w:space="0" w:color="auto"/>
        <w:bottom w:val="none" w:sz="0" w:space="0" w:color="auto"/>
        <w:right w:val="none" w:sz="0" w:space="0" w:color="auto"/>
      </w:divBdr>
    </w:div>
    <w:div w:id="1753234141">
      <w:bodyDiv w:val="1"/>
      <w:marLeft w:val="0"/>
      <w:marRight w:val="0"/>
      <w:marTop w:val="0"/>
      <w:marBottom w:val="0"/>
      <w:divBdr>
        <w:top w:val="none" w:sz="0" w:space="0" w:color="auto"/>
        <w:left w:val="none" w:sz="0" w:space="0" w:color="auto"/>
        <w:bottom w:val="none" w:sz="0" w:space="0" w:color="auto"/>
        <w:right w:val="none" w:sz="0" w:space="0" w:color="auto"/>
      </w:divBdr>
    </w:div>
    <w:div w:id="1833138311">
      <w:bodyDiv w:val="1"/>
      <w:marLeft w:val="0"/>
      <w:marRight w:val="0"/>
      <w:marTop w:val="0"/>
      <w:marBottom w:val="0"/>
      <w:divBdr>
        <w:top w:val="none" w:sz="0" w:space="0" w:color="auto"/>
        <w:left w:val="none" w:sz="0" w:space="0" w:color="auto"/>
        <w:bottom w:val="none" w:sz="0" w:space="0" w:color="auto"/>
        <w:right w:val="none" w:sz="0" w:space="0" w:color="auto"/>
      </w:divBdr>
    </w:div>
    <w:div w:id="2000692576">
      <w:bodyDiv w:val="1"/>
      <w:marLeft w:val="0"/>
      <w:marRight w:val="0"/>
      <w:marTop w:val="0"/>
      <w:marBottom w:val="0"/>
      <w:divBdr>
        <w:top w:val="none" w:sz="0" w:space="0" w:color="auto"/>
        <w:left w:val="none" w:sz="0" w:space="0" w:color="auto"/>
        <w:bottom w:val="none" w:sz="0" w:space="0" w:color="auto"/>
        <w:right w:val="none" w:sz="0" w:space="0" w:color="auto"/>
      </w:divBdr>
      <w:divsChild>
        <w:div w:id="1236281864">
          <w:marLeft w:val="0"/>
          <w:marRight w:val="0"/>
          <w:marTop w:val="0"/>
          <w:marBottom w:val="0"/>
          <w:divBdr>
            <w:top w:val="none" w:sz="0" w:space="0" w:color="auto"/>
            <w:left w:val="none" w:sz="0" w:space="0" w:color="auto"/>
            <w:bottom w:val="none" w:sz="0" w:space="0" w:color="auto"/>
            <w:right w:val="none" w:sz="0" w:space="0" w:color="auto"/>
          </w:divBdr>
          <w:divsChild>
            <w:div w:id="2078355685">
              <w:marLeft w:val="0"/>
              <w:marRight w:val="0"/>
              <w:marTop w:val="0"/>
              <w:marBottom w:val="0"/>
              <w:divBdr>
                <w:top w:val="none" w:sz="0" w:space="0" w:color="auto"/>
                <w:left w:val="none" w:sz="0" w:space="0" w:color="auto"/>
                <w:bottom w:val="none" w:sz="0" w:space="0" w:color="auto"/>
                <w:right w:val="none" w:sz="0" w:space="0" w:color="auto"/>
              </w:divBdr>
              <w:divsChild>
                <w:div w:id="17237549">
                  <w:marLeft w:val="0"/>
                  <w:marRight w:val="0"/>
                  <w:marTop w:val="0"/>
                  <w:marBottom w:val="0"/>
                  <w:divBdr>
                    <w:top w:val="none" w:sz="0" w:space="0" w:color="auto"/>
                    <w:left w:val="none" w:sz="0" w:space="0" w:color="auto"/>
                    <w:bottom w:val="none" w:sz="0" w:space="0" w:color="auto"/>
                    <w:right w:val="none" w:sz="0" w:space="0" w:color="auto"/>
                  </w:divBdr>
                  <w:divsChild>
                    <w:div w:id="131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4875">
              <w:marLeft w:val="0"/>
              <w:marRight w:val="0"/>
              <w:marTop w:val="0"/>
              <w:marBottom w:val="0"/>
              <w:divBdr>
                <w:top w:val="none" w:sz="0" w:space="0" w:color="auto"/>
                <w:left w:val="none" w:sz="0" w:space="0" w:color="auto"/>
                <w:bottom w:val="none" w:sz="0" w:space="0" w:color="auto"/>
                <w:right w:val="none" w:sz="0" w:space="0" w:color="auto"/>
              </w:divBdr>
              <w:divsChild>
                <w:div w:id="188417556">
                  <w:marLeft w:val="0"/>
                  <w:marRight w:val="0"/>
                  <w:marTop w:val="0"/>
                  <w:marBottom w:val="0"/>
                  <w:divBdr>
                    <w:top w:val="none" w:sz="0" w:space="0" w:color="auto"/>
                    <w:left w:val="none" w:sz="0" w:space="0" w:color="auto"/>
                    <w:bottom w:val="none" w:sz="0" w:space="0" w:color="auto"/>
                    <w:right w:val="none" w:sz="0" w:space="0" w:color="auto"/>
                  </w:divBdr>
                  <w:divsChild>
                    <w:div w:id="13857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2395">
              <w:marLeft w:val="0"/>
              <w:marRight w:val="0"/>
              <w:marTop w:val="0"/>
              <w:marBottom w:val="0"/>
              <w:divBdr>
                <w:top w:val="none" w:sz="0" w:space="0" w:color="auto"/>
                <w:left w:val="none" w:sz="0" w:space="0" w:color="auto"/>
                <w:bottom w:val="none" w:sz="0" w:space="0" w:color="auto"/>
                <w:right w:val="none" w:sz="0" w:space="0" w:color="auto"/>
              </w:divBdr>
              <w:divsChild>
                <w:div w:id="1608543118">
                  <w:marLeft w:val="0"/>
                  <w:marRight w:val="0"/>
                  <w:marTop w:val="0"/>
                  <w:marBottom w:val="0"/>
                  <w:divBdr>
                    <w:top w:val="none" w:sz="0" w:space="0" w:color="auto"/>
                    <w:left w:val="none" w:sz="0" w:space="0" w:color="auto"/>
                    <w:bottom w:val="none" w:sz="0" w:space="0" w:color="auto"/>
                    <w:right w:val="none" w:sz="0" w:space="0" w:color="auto"/>
                  </w:divBdr>
                  <w:divsChild>
                    <w:div w:id="175820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0351">
              <w:marLeft w:val="0"/>
              <w:marRight w:val="0"/>
              <w:marTop w:val="0"/>
              <w:marBottom w:val="0"/>
              <w:divBdr>
                <w:top w:val="none" w:sz="0" w:space="0" w:color="auto"/>
                <w:left w:val="none" w:sz="0" w:space="0" w:color="auto"/>
                <w:bottom w:val="none" w:sz="0" w:space="0" w:color="auto"/>
                <w:right w:val="none" w:sz="0" w:space="0" w:color="auto"/>
              </w:divBdr>
              <w:divsChild>
                <w:div w:id="860582830">
                  <w:marLeft w:val="0"/>
                  <w:marRight w:val="0"/>
                  <w:marTop w:val="0"/>
                  <w:marBottom w:val="0"/>
                  <w:divBdr>
                    <w:top w:val="none" w:sz="0" w:space="0" w:color="auto"/>
                    <w:left w:val="none" w:sz="0" w:space="0" w:color="auto"/>
                    <w:bottom w:val="none" w:sz="0" w:space="0" w:color="auto"/>
                    <w:right w:val="none" w:sz="0" w:space="0" w:color="auto"/>
                  </w:divBdr>
                  <w:divsChild>
                    <w:div w:id="46971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5932">
              <w:marLeft w:val="0"/>
              <w:marRight w:val="0"/>
              <w:marTop w:val="0"/>
              <w:marBottom w:val="0"/>
              <w:divBdr>
                <w:top w:val="none" w:sz="0" w:space="0" w:color="auto"/>
                <w:left w:val="none" w:sz="0" w:space="0" w:color="auto"/>
                <w:bottom w:val="none" w:sz="0" w:space="0" w:color="auto"/>
                <w:right w:val="none" w:sz="0" w:space="0" w:color="auto"/>
              </w:divBdr>
              <w:divsChild>
                <w:div w:id="1393502392">
                  <w:marLeft w:val="0"/>
                  <w:marRight w:val="0"/>
                  <w:marTop w:val="0"/>
                  <w:marBottom w:val="0"/>
                  <w:divBdr>
                    <w:top w:val="none" w:sz="0" w:space="0" w:color="auto"/>
                    <w:left w:val="none" w:sz="0" w:space="0" w:color="auto"/>
                    <w:bottom w:val="none" w:sz="0" w:space="0" w:color="auto"/>
                    <w:right w:val="none" w:sz="0" w:space="0" w:color="auto"/>
                  </w:divBdr>
                  <w:divsChild>
                    <w:div w:id="15757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81143">
              <w:marLeft w:val="0"/>
              <w:marRight w:val="0"/>
              <w:marTop w:val="0"/>
              <w:marBottom w:val="0"/>
              <w:divBdr>
                <w:top w:val="none" w:sz="0" w:space="0" w:color="auto"/>
                <w:left w:val="none" w:sz="0" w:space="0" w:color="auto"/>
                <w:bottom w:val="none" w:sz="0" w:space="0" w:color="auto"/>
                <w:right w:val="none" w:sz="0" w:space="0" w:color="auto"/>
              </w:divBdr>
              <w:divsChild>
                <w:div w:id="1280797630">
                  <w:marLeft w:val="0"/>
                  <w:marRight w:val="0"/>
                  <w:marTop w:val="0"/>
                  <w:marBottom w:val="0"/>
                  <w:divBdr>
                    <w:top w:val="none" w:sz="0" w:space="0" w:color="auto"/>
                    <w:left w:val="none" w:sz="0" w:space="0" w:color="auto"/>
                    <w:bottom w:val="none" w:sz="0" w:space="0" w:color="auto"/>
                    <w:right w:val="none" w:sz="0" w:space="0" w:color="auto"/>
                  </w:divBdr>
                  <w:divsChild>
                    <w:div w:id="9983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16749">
              <w:marLeft w:val="0"/>
              <w:marRight w:val="0"/>
              <w:marTop w:val="0"/>
              <w:marBottom w:val="0"/>
              <w:divBdr>
                <w:top w:val="none" w:sz="0" w:space="0" w:color="auto"/>
                <w:left w:val="none" w:sz="0" w:space="0" w:color="auto"/>
                <w:bottom w:val="none" w:sz="0" w:space="0" w:color="auto"/>
                <w:right w:val="none" w:sz="0" w:space="0" w:color="auto"/>
              </w:divBdr>
              <w:divsChild>
                <w:div w:id="5522154">
                  <w:marLeft w:val="0"/>
                  <w:marRight w:val="0"/>
                  <w:marTop w:val="0"/>
                  <w:marBottom w:val="0"/>
                  <w:divBdr>
                    <w:top w:val="none" w:sz="0" w:space="0" w:color="auto"/>
                    <w:left w:val="none" w:sz="0" w:space="0" w:color="auto"/>
                    <w:bottom w:val="none" w:sz="0" w:space="0" w:color="auto"/>
                    <w:right w:val="none" w:sz="0" w:space="0" w:color="auto"/>
                  </w:divBdr>
                  <w:divsChild>
                    <w:div w:id="24635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26784">
              <w:marLeft w:val="0"/>
              <w:marRight w:val="0"/>
              <w:marTop w:val="0"/>
              <w:marBottom w:val="0"/>
              <w:divBdr>
                <w:top w:val="none" w:sz="0" w:space="0" w:color="auto"/>
                <w:left w:val="none" w:sz="0" w:space="0" w:color="auto"/>
                <w:bottom w:val="none" w:sz="0" w:space="0" w:color="auto"/>
                <w:right w:val="none" w:sz="0" w:space="0" w:color="auto"/>
              </w:divBdr>
              <w:divsChild>
                <w:div w:id="1011951226">
                  <w:marLeft w:val="0"/>
                  <w:marRight w:val="0"/>
                  <w:marTop w:val="0"/>
                  <w:marBottom w:val="0"/>
                  <w:divBdr>
                    <w:top w:val="none" w:sz="0" w:space="0" w:color="auto"/>
                    <w:left w:val="none" w:sz="0" w:space="0" w:color="auto"/>
                    <w:bottom w:val="none" w:sz="0" w:space="0" w:color="auto"/>
                    <w:right w:val="none" w:sz="0" w:space="0" w:color="auto"/>
                  </w:divBdr>
                  <w:divsChild>
                    <w:div w:id="174321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2668">
              <w:marLeft w:val="0"/>
              <w:marRight w:val="0"/>
              <w:marTop w:val="0"/>
              <w:marBottom w:val="0"/>
              <w:divBdr>
                <w:top w:val="none" w:sz="0" w:space="0" w:color="auto"/>
                <w:left w:val="none" w:sz="0" w:space="0" w:color="auto"/>
                <w:bottom w:val="none" w:sz="0" w:space="0" w:color="auto"/>
                <w:right w:val="none" w:sz="0" w:space="0" w:color="auto"/>
              </w:divBdr>
              <w:divsChild>
                <w:div w:id="1254316274">
                  <w:marLeft w:val="0"/>
                  <w:marRight w:val="0"/>
                  <w:marTop w:val="0"/>
                  <w:marBottom w:val="0"/>
                  <w:divBdr>
                    <w:top w:val="none" w:sz="0" w:space="0" w:color="auto"/>
                    <w:left w:val="none" w:sz="0" w:space="0" w:color="auto"/>
                    <w:bottom w:val="none" w:sz="0" w:space="0" w:color="auto"/>
                    <w:right w:val="none" w:sz="0" w:space="0" w:color="auto"/>
                  </w:divBdr>
                  <w:divsChild>
                    <w:div w:id="7279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8822">
              <w:marLeft w:val="0"/>
              <w:marRight w:val="0"/>
              <w:marTop w:val="0"/>
              <w:marBottom w:val="0"/>
              <w:divBdr>
                <w:top w:val="none" w:sz="0" w:space="0" w:color="auto"/>
                <w:left w:val="none" w:sz="0" w:space="0" w:color="auto"/>
                <w:bottom w:val="none" w:sz="0" w:space="0" w:color="auto"/>
                <w:right w:val="none" w:sz="0" w:space="0" w:color="auto"/>
              </w:divBdr>
              <w:divsChild>
                <w:div w:id="1941373944">
                  <w:marLeft w:val="0"/>
                  <w:marRight w:val="0"/>
                  <w:marTop w:val="0"/>
                  <w:marBottom w:val="0"/>
                  <w:divBdr>
                    <w:top w:val="none" w:sz="0" w:space="0" w:color="auto"/>
                    <w:left w:val="none" w:sz="0" w:space="0" w:color="auto"/>
                    <w:bottom w:val="none" w:sz="0" w:space="0" w:color="auto"/>
                    <w:right w:val="none" w:sz="0" w:space="0" w:color="auto"/>
                  </w:divBdr>
                  <w:divsChild>
                    <w:div w:id="169792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4820">
              <w:marLeft w:val="0"/>
              <w:marRight w:val="0"/>
              <w:marTop w:val="0"/>
              <w:marBottom w:val="0"/>
              <w:divBdr>
                <w:top w:val="none" w:sz="0" w:space="0" w:color="auto"/>
                <w:left w:val="none" w:sz="0" w:space="0" w:color="auto"/>
                <w:bottom w:val="none" w:sz="0" w:space="0" w:color="auto"/>
                <w:right w:val="none" w:sz="0" w:space="0" w:color="auto"/>
              </w:divBdr>
              <w:divsChild>
                <w:div w:id="977107589">
                  <w:marLeft w:val="0"/>
                  <w:marRight w:val="0"/>
                  <w:marTop w:val="0"/>
                  <w:marBottom w:val="0"/>
                  <w:divBdr>
                    <w:top w:val="none" w:sz="0" w:space="0" w:color="auto"/>
                    <w:left w:val="none" w:sz="0" w:space="0" w:color="auto"/>
                    <w:bottom w:val="none" w:sz="0" w:space="0" w:color="auto"/>
                    <w:right w:val="none" w:sz="0" w:space="0" w:color="auto"/>
                  </w:divBdr>
                  <w:divsChild>
                    <w:div w:id="5967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5426">
              <w:marLeft w:val="0"/>
              <w:marRight w:val="0"/>
              <w:marTop w:val="0"/>
              <w:marBottom w:val="0"/>
              <w:divBdr>
                <w:top w:val="none" w:sz="0" w:space="0" w:color="auto"/>
                <w:left w:val="none" w:sz="0" w:space="0" w:color="auto"/>
                <w:bottom w:val="none" w:sz="0" w:space="0" w:color="auto"/>
                <w:right w:val="none" w:sz="0" w:space="0" w:color="auto"/>
              </w:divBdr>
              <w:divsChild>
                <w:div w:id="1116564510">
                  <w:marLeft w:val="0"/>
                  <w:marRight w:val="0"/>
                  <w:marTop w:val="0"/>
                  <w:marBottom w:val="0"/>
                  <w:divBdr>
                    <w:top w:val="none" w:sz="0" w:space="0" w:color="auto"/>
                    <w:left w:val="none" w:sz="0" w:space="0" w:color="auto"/>
                    <w:bottom w:val="none" w:sz="0" w:space="0" w:color="auto"/>
                    <w:right w:val="none" w:sz="0" w:space="0" w:color="auto"/>
                  </w:divBdr>
                  <w:divsChild>
                    <w:div w:id="8449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40463">
              <w:marLeft w:val="0"/>
              <w:marRight w:val="0"/>
              <w:marTop w:val="0"/>
              <w:marBottom w:val="0"/>
              <w:divBdr>
                <w:top w:val="none" w:sz="0" w:space="0" w:color="auto"/>
                <w:left w:val="none" w:sz="0" w:space="0" w:color="auto"/>
                <w:bottom w:val="none" w:sz="0" w:space="0" w:color="auto"/>
                <w:right w:val="none" w:sz="0" w:space="0" w:color="auto"/>
              </w:divBdr>
              <w:divsChild>
                <w:div w:id="1508902143">
                  <w:marLeft w:val="0"/>
                  <w:marRight w:val="0"/>
                  <w:marTop w:val="0"/>
                  <w:marBottom w:val="0"/>
                  <w:divBdr>
                    <w:top w:val="none" w:sz="0" w:space="0" w:color="auto"/>
                    <w:left w:val="none" w:sz="0" w:space="0" w:color="auto"/>
                    <w:bottom w:val="none" w:sz="0" w:space="0" w:color="auto"/>
                    <w:right w:val="none" w:sz="0" w:space="0" w:color="auto"/>
                  </w:divBdr>
                  <w:divsChild>
                    <w:div w:id="63741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2046">
              <w:marLeft w:val="0"/>
              <w:marRight w:val="0"/>
              <w:marTop w:val="0"/>
              <w:marBottom w:val="0"/>
              <w:divBdr>
                <w:top w:val="none" w:sz="0" w:space="0" w:color="auto"/>
                <w:left w:val="none" w:sz="0" w:space="0" w:color="auto"/>
                <w:bottom w:val="none" w:sz="0" w:space="0" w:color="auto"/>
                <w:right w:val="none" w:sz="0" w:space="0" w:color="auto"/>
              </w:divBdr>
              <w:divsChild>
                <w:div w:id="1554268766">
                  <w:marLeft w:val="0"/>
                  <w:marRight w:val="0"/>
                  <w:marTop w:val="0"/>
                  <w:marBottom w:val="0"/>
                  <w:divBdr>
                    <w:top w:val="none" w:sz="0" w:space="0" w:color="auto"/>
                    <w:left w:val="none" w:sz="0" w:space="0" w:color="auto"/>
                    <w:bottom w:val="none" w:sz="0" w:space="0" w:color="auto"/>
                    <w:right w:val="none" w:sz="0" w:space="0" w:color="auto"/>
                  </w:divBdr>
                  <w:divsChild>
                    <w:div w:id="83299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1169">
              <w:marLeft w:val="0"/>
              <w:marRight w:val="0"/>
              <w:marTop w:val="0"/>
              <w:marBottom w:val="0"/>
              <w:divBdr>
                <w:top w:val="none" w:sz="0" w:space="0" w:color="auto"/>
                <w:left w:val="none" w:sz="0" w:space="0" w:color="auto"/>
                <w:bottom w:val="none" w:sz="0" w:space="0" w:color="auto"/>
                <w:right w:val="none" w:sz="0" w:space="0" w:color="auto"/>
              </w:divBdr>
              <w:divsChild>
                <w:div w:id="1301693207">
                  <w:marLeft w:val="0"/>
                  <w:marRight w:val="0"/>
                  <w:marTop w:val="0"/>
                  <w:marBottom w:val="0"/>
                  <w:divBdr>
                    <w:top w:val="none" w:sz="0" w:space="0" w:color="auto"/>
                    <w:left w:val="none" w:sz="0" w:space="0" w:color="auto"/>
                    <w:bottom w:val="none" w:sz="0" w:space="0" w:color="auto"/>
                    <w:right w:val="none" w:sz="0" w:space="0" w:color="auto"/>
                  </w:divBdr>
                  <w:divsChild>
                    <w:div w:id="10951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3734">
              <w:marLeft w:val="0"/>
              <w:marRight w:val="0"/>
              <w:marTop w:val="0"/>
              <w:marBottom w:val="0"/>
              <w:divBdr>
                <w:top w:val="none" w:sz="0" w:space="0" w:color="auto"/>
                <w:left w:val="none" w:sz="0" w:space="0" w:color="auto"/>
                <w:bottom w:val="none" w:sz="0" w:space="0" w:color="auto"/>
                <w:right w:val="none" w:sz="0" w:space="0" w:color="auto"/>
              </w:divBdr>
              <w:divsChild>
                <w:div w:id="843592077">
                  <w:marLeft w:val="0"/>
                  <w:marRight w:val="0"/>
                  <w:marTop w:val="0"/>
                  <w:marBottom w:val="0"/>
                  <w:divBdr>
                    <w:top w:val="none" w:sz="0" w:space="0" w:color="auto"/>
                    <w:left w:val="none" w:sz="0" w:space="0" w:color="auto"/>
                    <w:bottom w:val="none" w:sz="0" w:space="0" w:color="auto"/>
                    <w:right w:val="none" w:sz="0" w:space="0" w:color="auto"/>
                  </w:divBdr>
                  <w:divsChild>
                    <w:div w:id="61756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7824">
              <w:marLeft w:val="0"/>
              <w:marRight w:val="0"/>
              <w:marTop w:val="0"/>
              <w:marBottom w:val="0"/>
              <w:divBdr>
                <w:top w:val="none" w:sz="0" w:space="0" w:color="auto"/>
                <w:left w:val="none" w:sz="0" w:space="0" w:color="auto"/>
                <w:bottom w:val="none" w:sz="0" w:space="0" w:color="auto"/>
                <w:right w:val="none" w:sz="0" w:space="0" w:color="auto"/>
              </w:divBdr>
              <w:divsChild>
                <w:div w:id="835263476">
                  <w:marLeft w:val="0"/>
                  <w:marRight w:val="0"/>
                  <w:marTop w:val="0"/>
                  <w:marBottom w:val="0"/>
                  <w:divBdr>
                    <w:top w:val="none" w:sz="0" w:space="0" w:color="auto"/>
                    <w:left w:val="none" w:sz="0" w:space="0" w:color="auto"/>
                    <w:bottom w:val="none" w:sz="0" w:space="0" w:color="auto"/>
                    <w:right w:val="none" w:sz="0" w:space="0" w:color="auto"/>
                  </w:divBdr>
                  <w:divsChild>
                    <w:div w:id="131494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0831">
              <w:marLeft w:val="0"/>
              <w:marRight w:val="0"/>
              <w:marTop w:val="0"/>
              <w:marBottom w:val="0"/>
              <w:divBdr>
                <w:top w:val="none" w:sz="0" w:space="0" w:color="auto"/>
                <w:left w:val="none" w:sz="0" w:space="0" w:color="auto"/>
                <w:bottom w:val="none" w:sz="0" w:space="0" w:color="auto"/>
                <w:right w:val="none" w:sz="0" w:space="0" w:color="auto"/>
              </w:divBdr>
              <w:divsChild>
                <w:div w:id="123619727">
                  <w:marLeft w:val="0"/>
                  <w:marRight w:val="0"/>
                  <w:marTop w:val="0"/>
                  <w:marBottom w:val="0"/>
                  <w:divBdr>
                    <w:top w:val="none" w:sz="0" w:space="0" w:color="auto"/>
                    <w:left w:val="none" w:sz="0" w:space="0" w:color="auto"/>
                    <w:bottom w:val="none" w:sz="0" w:space="0" w:color="auto"/>
                    <w:right w:val="none" w:sz="0" w:space="0" w:color="auto"/>
                  </w:divBdr>
                  <w:divsChild>
                    <w:div w:id="42612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3181">
              <w:marLeft w:val="0"/>
              <w:marRight w:val="0"/>
              <w:marTop w:val="0"/>
              <w:marBottom w:val="0"/>
              <w:divBdr>
                <w:top w:val="none" w:sz="0" w:space="0" w:color="auto"/>
                <w:left w:val="none" w:sz="0" w:space="0" w:color="auto"/>
                <w:bottom w:val="none" w:sz="0" w:space="0" w:color="auto"/>
                <w:right w:val="none" w:sz="0" w:space="0" w:color="auto"/>
              </w:divBdr>
              <w:divsChild>
                <w:div w:id="432672134">
                  <w:marLeft w:val="0"/>
                  <w:marRight w:val="0"/>
                  <w:marTop w:val="0"/>
                  <w:marBottom w:val="0"/>
                  <w:divBdr>
                    <w:top w:val="none" w:sz="0" w:space="0" w:color="auto"/>
                    <w:left w:val="none" w:sz="0" w:space="0" w:color="auto"/>
                    <w:bottom w:val="none" w:sz="0" w:space="0" w:color="auto"/>
                    <w:right w:val="none" w:sz="0" w:space="0" w:color="auto"/>
                  </w:divBdr>
                  <w:divsChild>
                    <w:div w:id="61906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9627">
              <w:marLeft w:val="0"/>
              <w:marRight w:val="0"/>
              <w:marTop w:val="0"/>
              <w:marBottom w:val="0"/>
              <w:divBdr>
                <w:top w:val="none" w:sz="0" w:space="0" w:color="auto"/>
                <w:left w:val="none" w:sz="0" w:space="0" w:color="auto"/>
                <w:bottom w:val="none" w:sz="0" w:space="0" w:color="auto"/>
                <w:right w:val="none" w:sz="0" w:space="0" w:color="auto"/>
              </w:divBdr>
              <w:divsChild>
                <w:div w:id="1533348373">
                  <w:marLeft w:val="0"/>
                  <w:marRight w:val="0"/>
                  <w:marTop w:val="0"/>
                  <w:marBottom w:val="0"/>
                  <w:divBdr>
                    <w:top w:val="none" w:sz="0" w:space="0" w:color="auto"/>
                    <w:left w:val="none" w:sz="0" w:space="0" w:color="auto"/>
                    <w:bottom w:val="none" w:sz="0" w:space="0" w:color="auto"/>
                    <w:right w:val="none" w:sz="0" w:space="0" w:color="auto"/>
                  </w:divBdr>
                  <w:divsChild>
                    <w:div w:id="19468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4297">
              <w:marLeft w:val="0"/>
              <w:marRight w:val="0"/>
              <w:marTop w:val="0"/>
              <w:marBottom w:val="0"/>
              <w:divBdr>
                <w:top w:val="none" w:sz="0" w:space="0" w:color="auto"/>
                <w:left w:val="none" w:sz="0" w:space="0" w:color="auto"/>
                <w:bottom w:val="none" w:sz="0" w:space="0" w:color="auto"/>
                <w:right w:val="none" w:sz="0" w:space="0" w:color="auto"/>
              </w:divBdr>
              <w:divsChild>
                <w:div w:id="1974822378">
                  <w:marLeft w:val="0"/>
                  <w:marRight w:val="0"/>
                  <w:marTop w:val="0"/>
                  <w:marBottom w:val="0"/>
                  <w:divBdr>
                    <w:top w:val="none" w:sz="0" w:space="0" w:color="auto"/>
                    <w:left w:val="none" w:sz="0" w:space="0" w:color="auto"/>
                    <w:bottom w:val="none" w:sz="0" w:space="0" w:color="auto"/>
                    <w:right w:val="none" w:sz="0" w:space="0" w:color="auto"/>
                  </w:divBdr>
                  <w:divsChild>
                    <w:div w:id="20907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18792">
              <w:marLeft w:val="0"/>
              <w:marRight w:val="0"/>
              <w:marTop w:val="0"/>
              <w:marBottom w:val="0"/>
              <w:divBdr>
                <w:top w:val="none" w:sz="0" w:space="0" w:color="auto"/>
                <w:left w:val="none" w:sz="0" w:space="0" w:color="auto"/>
                <w:bottom w:val="none" w:sz="0" w:space="0" w:color="auto"/>
                <w:right w:val="none" w:sz="0" w:space="0" w:color="auto"/>
              </w:divBdr>
              <w:divsChild>
                <w:div w:id="1516724332">
                  <w:marLeft w:val="0"/>
                  <w:marRight w:val="0"/>
                  <w:marTop w:val="0"/>
                  <w:marBottom w:val="0"/>
                  <w:divBdr>
                    <w:top w:val="none" w:sz="0" w:space="0" w:color="auto"/>
                    <w:left w:val="none" w:sz="0" w:space="0" w:color="auto"/>
                    <w:bottom w:val="none" w:sz="0" w:space="0" w:color="auto"/>
                    <w:right w:val="none" w:sz="0" w:space="0" w:color="auto"/>
                  </w:divBdr>
                  <w:divsChild>
                    <w:div w:id="41852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68135">
              <w:marLeft w:val="0"/>
              <w:marRight w:val="0"/>
              <w:marTop w:val="0"/>
              <w:marBottom w:val="0"/>
              <w:divBdr>
                <w:top w:val="none" w:sz="0" w:space="0" w:color="auto"/>
                <w:left w:val="none" w:sz="0" w:space="0" w:color="auto"/>
                <w:bottom w:val="none" w:sz="0" w:space="0" w:color="auto"/>
                <w:right w:val="none" w:sz="0" w:space="0" w:color="auto"/>
              </w:divBdr>
              <w:divsChild>
                <w:div w:id="1173838812">
                  <w:marLeft w:val="0"/>
                  <w:marRight w:val="0"/>
                  <w:marTop w:val="0"/>
                  <w:marBottom w:val="0"/>
                  <w:divBdr>
                    <w:top w:val="none" w:sz="0" w:space="0" w:color="auto"/>
                    <w:left w:val="none" w:sz="0" w:space="0" w:color="auto"/>
                    <w:bottom w:val="none" w:sz="0" w:space="0" w:color="auto"/>
                    <w:right w:val="none" w:sz="0" w:space="0" w:color="auto"/>
                  </w:divBdr>
                  <w:divsChild>
                    <w:div w:id="194067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088">
              <w:marLeft w:val="0"/>
              <w:marRight w:val="0"/>
              <w:marTop w:val="0"/>
              <w:marBottom w:val="0"/>
              <w:divBdr>
                <w:top w:val="none" w:sz="0" w:space="0" w:color="auto"/>
                <w:left w:val="none" w:sz="0" w:space="0" w:color="auto"/>
                <w:bottom w:val="none" w:sz="0" w:space="0" w:color="auto"/>
                <w:right w:val="none" w:sz="0" w:space="0" w:color="auto"/>
              </w:divBdr>
              <w:divsChild>
                <w:div w:id="185870157">
                  <w:marLeft w:val="0"/>
                  <w:marRight w:val="0"/>
                  <w:marTop w:val="0"/>
                  <w:marBottom w:val="0"/>
                  <w:divBdr>
                    <w:top w:val="none" w:sz="0" w:space="0" w:color="auto"/>
                    <w:left w:val="none" w:sz="0" w:space="0" w:color="auto"/>
                    <w:bottom w:val="none" w:sz="0" w:space="0" w:color="auto"/>
                    <w:right w:val="none" w:sz="0" w:space="0" w:color="auto"/>
                  </w:divBdr>
                  <w:divsChild>
                    <w:div w:id="119230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6298">
              <w:marLeft w:val="0"/>
              <w:marRight w:val="0"/>
              <w:marTop w:val="0"/>
              <w:marBottom w:val="0"/>
              <w:divBdr>
                <w:top w:val="none" w:sz="0" w:space="0" w:color="auto"/>
                <w:left w:val="none" w:sz="0" w:space="0" w:color="auto"/>
                <w:bottom w:val="none" w:sz="0" w:space="0" w:color="auto"/>
                <w:right w:val="none" w:sz="0" w:space="0" w:color="auto"/>
              </w:divBdr>
              <w:divsChild>
                <w:div w:id="1234512116">
                  <w:marLeft w:val="0"/>
                  <w:marRight w:val="0"/>
                  <w:marTop w:val="0"/>
                  <w:marBottom w:val="0"/>
                  <w:divBdr>
                    <w:top w:val="none" w:sz="0" w:space="0" w:color="auto"/>
                    <w:left w:val="none" w:sz="0" w:space="0" w:color="auto"/>
                    <w:bottom w:val="none" w:sz="0" w:space="0" w:color="auto"/>
                    <w:right w:val="none" w:sz="0" w:space="0" w:color="auto"/>
                  </w:divBdr>
                  <w:divsChild>
                    <w:div w:id="132835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7816">
              <w:marLeft w:val="0"/>
              <w:marRight w:val="0"/>
              <w:marTop w:val="0"/>
              <w:marBottom w:val="0"/>
              <w:divBdr>
                <w:top w:val="none" w:sz="0" w:space="0" w:color="auto"/>
                <w:left w:val="none" w:sz="0" w:space="0" w:color="auto"/>
                <w:bottom w:val="none" w:sz="0" w:space="0" w:color="auto"/>
                <w:right w:val="none" w:sz="0" w:space="0" w:color="auto"/>
              </w:divBdr>
              <w:divsChild>
                <w:div w:id="1010523453">
                  <w:marLeft w:val="0"/>
                  <w:marRight w:val="0"/>
                  <w:marTop w:val="0"/>
                  <w:marBottom w:val="0"/>
                  <w:divBdr>
                    <w:top w:val="none" w:sz="0" w:space="0" w:color="auto"/>
                    <w:left w:val="none" w:sz="0" w:space="0" w:color="auto"/>
                    <w:bottom w:val="none" w:sz="0" w:space="0" w:color="auto"/>
                    <w:right w:val="none" w:sz="0" w:space="0" w:color="auto"/>
                  </w:divBdr>
                  <w:divsChild>
                    <w:div w:id="19868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607">
              <w:marLeft w:val="0"/>
              <w:marRight w:val="0"/>
              <w:marTop w:val="0"/>
              <w:marBottom w:val="0"/>
              <w:divBdr>
                <w:top w:val="none" w:sz="0" w:space="0" w:color="auto"/>
                <w:left w:val="none" w:sz="0" w:space="0" w:color="auto"/>
                <w:bottom w:val="none" w:sz="0" w:space="0" w:color="auto"/>
                <w:right w:val="none" w:sz="0" w:space="0" w:color="auto"/>
              </w:divBdr>
              <w:divsChild>
                <w:div w:id="732628425">
                  <w:marLeft w:val="0"/>
                  <w:marRight w:val="0"/>
                  <w:marTop w:val="0"/>
                  <w:marBottom w:val="0"/>
                  <w:divBdr>
                    <w:top w:val="none" w:sz="0" w:space="0" w:color="auto"/>
                    <w:left w:val="none" w:sz="0" w:space="0" w:color="auto"/>
                    <w:bottom w:val="none" w:sz="0" w:space="0" w:color="auto"/>
                    <w:right w:val="none" w:sz="0" w:space="0" w:color="auto"/>
                  </w:divBdr>
                  <w:divsChild>
                    <w:div w:id="8927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1864">
              <w:marLeft w:val="0"/>
              <w:marRight w:val="0"/>
              <w:marTop w:val="0"/>
              <w:marBottom w:val="0"/>
              <w:divBdr>
                <w:top w:val="none" w:sz="0" w:space="0" w:color="auto"/>
                <w:left w:val="none" w:sz="0" w:space="0" w:color="auto"/>
                <w:bottom w:val="none" w:sz="0" w:space="0" w:color="auto"/>
                <w:right w:val="none" w:sz="0" w:space="0" w:color="auto"/>
              </w:divBdr>
              <w:divsChild>
                <w:div w:id="1906644790">
                  <w:marLeft w:val="0"/>
                  <w:marRight w:val="0"/>
                  <w:marTop w:val="0"/>
                  <w:marBottom w:val="0"/>
                  <w:divBdr>
                    <w:top w:val="none" w:sz="0" w:space="0" w:color="auto"/>
                    <w:left w:val="none" w:sz="0" w:space="0" w:color="auto"/>
                    <w:bottom w:val="none" w:sz="0" w:space="0" w:color="auto"/>
                    <w:right w:val="none" w:sz="0" w:space="0" w:color="auto"/>
                  </w:divBdr>
                  <w:divsChild>
                    <w:div w:id="138513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6572">
              <w:marLeft w:val="0"/>
              <w:marRight w:val="0"/>
              <w:marTop w:val="0"/>
              <w:marBottom w:val="0"/>
              <w:divBdr>
                <w:top w:val="none" w:sz="0" w:space="0" w:color="auto"/>
                <w:left w:val="none" w:sz="0" w:space="0" w:color="auto"/>
                <w:bottom w:val="none" w:sz="0" w:space="0" w:color="auto"/>
                <w:right w:val="none" w:sz="0" w:space="0" w:color="auto"/>
              </w:divBdr>
              <w:divsChild>
                <w:div w:id="83041576">
                  <w:marLeft w:val="0"/>
                  <w:marRight w:val="0"/>
                  <w:marTop w:val="0"/>
                  <w:marBottom w:val="0"/>
                  <w:divBdr>
                    <w:top w:val="none" w:sz="0" w:space="0" w:color="auto"/>
                    <w:left w:val="none" w:sz="0" w:space="0" w:color="auto"/>
                    <w:bottom w:val="none" w:sz="0" w:space="0" w:color="auto"/>
                    <w:right w:val="none" w:sz="0" w:space="0" w:color="auto"/>
                  </w:divBdr>
                  <w:divsChild>
                    <w:div w:id="192298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47362">
              <w:marLeft w:val="0"/>
              <w:marRight w:val="0"/>
              <w:marTop w:val="0"/>
              <w:marBottom w:val="0"/>
              <w:divBdr>
                <w:top w:val="none" w:sz="0" w:space="0" w:color="auto"/>
                <w:left w:val="none" w:sz="0" w:space="0" w:color="auto"/>
                <w:bottom w:val="none" w:sz="0" w:space="0" w:color="auto"/>
                <w:right w:val="none" w:sz="0" w:space="0" w:color="auto"/>
              </w:divBdr>
              <w:divsChild>
                <w:div w:id="185025779">
                  <w:marLeft w:val="0"/>
                  <w:marRight w:val="0"/>
                  <w:marTop w:val="0"/>
                  <w:marBottom w:val="0"/>
                  <w:divBdr>
                    <w:top w:val="none" w:sz="0" w:space="0" w:color="auto"/>
                    <w:left w:val="none" w:sz="0" w:space="0" w:color="auto"/>
                    <w:bottom w:val="none" w:sz="0" w:space="0" w:color="auto"/>
                    <w:right w:val="none" w:sz="0" w:space="0" w:color="auto"/>
                  </w:divBdr>
                  <w:divsChild>
                    <w:div w:id="11250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8179">
              <w:marLeft w:val="0"/>
              <w:marRight w:val="0"/>
              <w:marTop w:val="0"/>
              <w:marBottom w:val="0"/>
              <w:divBdr>
                <w:top w:val="none" w:sz="0" w:space="0" w:color="auto"/>
                <w:left w:val="none" w:sz="0" w:space="0" w:color="auto"/>
                <w:bottom w:val="none" w:sz="0" w:space="0" w:color="auto"/>
                <w:right w:val="none" w:sz="0" w:space="0" w:color="auto"/>
              </w:divBdr>
              <w:divsChild>
                <w:div w:id="689767972">
                  <w:marLeft w:val="0"/>
                  <w:marRight w:val="0"/>
                  <w:marTop w:val="0"/>
                  <w:marBottom w:val="0"/>
                  <w:divBdr>
                    <w:top w:val="none" w:sz="0" w:space="0" w:color="auto"/>
                    <w:left w:val="none" w:sz="0" w:space="0" w:color="auto"/>
                    <w:bottom w:val="none" w:sz="0" w:space="0" w:color="auto"/>
                    <w:right w:val="none" w:sz="0" w:space="0" w:color="auto"/>
                  </w:divBdr>
                  <w:divsChild>
                    <w:div w:id="4775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5916">
              <w:marLeft w:val="0"/>
              <w:marRight w:val="0"/>
              <w:marTop w:val="0"/>
              <w:marBottom w:val="0"/>
              <w:divBdr>
                <w:top w:val="none" w:sz="0" w:space="0" w:color="auto"/>
                <w:left w:val="none" w:sz="0" w:space="0" w:color="auto"/>
                <w:bottom w:val="none" w:sz="0" w:space="0" w:color="auto"/>
                <w:right w:val="none" w:sz="0" w:space="0" w:color="auto"/>
              </w:divBdr>
              <w:divsChild>
                <w:div w:id="1399669765">
                  <w:marLeft w:val="0"/>
                  <w:marRight w:val="0"/>
                  <w:marTop w:val="0"/>
                  <w:marBottom w:val="0"/>
                  <w:divBdr>
                    <w:top w:val="none" w:sz="0" w:space="0" w:color="auto"/>
                    <w:left w:val="none" w:sz="0" w:space="0" w:color="auto"/>
                    <w:bottom w:val="none" w:sz="0" w:space="0" w:color="auto"/>
                    <w:right w:val="none" w:sz="0" w:space="0" w:color="auto"/>
                  </w:divBdr>
                  <w:divsChild>
                    <w:div w:id="68452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1792">
              <w:marLeft w:val="0"/>
              <w:marRight w:val="0"/>
              <w:marTop w:val="0"/>
              <w:marBottom w:val="0"/>
              <w:divBdr>
                <w:top w:val="none" w:sz="0" w:space="0" w:color="auto"/>
                <w:left w:val="none" w:sz="0" w:space="0" w:color="auto"/>
                <w:bottom w:val="none" w:sz="0" w:space="0" w:color="auto"/>
                <w:right w:val="none" w:sz="0" w:space="0" w:color="auto"/>
              </w:divBdr>
              <w:divsChild>
                <w:div w:id="1020354803">
                  <w:marLeft w:val="0"/>
                  <w:marRight w:val="0"/>
                  <w:marTop w:val="0"/>
                  <w:marBottom w:val="0"/>
                  <w:divBdr>
                    <w:top w:val="none" w:sz="0" w:space="0" w:color="auto"/>
                    <w:left w:val="none" w:sz="0" w:space="0" w:color="auto"/>
                    <w:bottom w:val="none" w:sz="0" w:space="0" w:color="auto"/>
                    <w:right w:val="none" w:sz="0" w:space="0" w:color="auto"/>
                  </w:divBdr>
                  <w:divsChild>
                    <w:div w:id="1312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7708">
              <w:marLeft w:val="0"/>
              <w:marRight w:val="0"/>
              <w:marTop w:val="0"/>
              <w:marBottom w:val="0"/>
              <w:divBdr>
                <w:top w:val="none" w:sz="0" w:space="0" w:color="auto"/>
                <w:left w:val="none" w:sz="0" w:space="0" w:color="auto"/>
                <w:bottom w:val="none" w:sz="0" w:space="0" w:color="auto"/>
                <w:right w:val="none" w:sz="0" w:space="0" w:color="auto"/>
              </w:divBdr>
              <w:divsChild>
                <w:div w:id="1090394480">
                  <w:marLeft w:val="0"/>
                  <w:marRight w:val="0"/>
                  <w:marTop w:val="0"/>
                  <w:marBottom w:val="0"/>
                  <w:divBdr>
                    <w:top w:val="none" w:sz="0" w:space="0" w:color="auto"/>
                    <w:left w:val="none" w:sz="0" w:space="0" w:color="auto"/>
                    <w:bottom w:val="none" w:sz="0" w:space="0" w:color="auto"/>
                    <w:right w:val="none" w:sz="0" w:space="0" w:color="auto"/>
                  </w:divBdr>
                  <w:divsChild>
                    <w:div w:id="160525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31297">
              <w:marLeft w:val="0"/>
              <w:marRight w:val="0"/>
              <w:marTop w:val="0"/>
              <w:marBottom w:val="0"/>
              <w:divBdr>
                <w:top w:val="none" w:sz="0" w:space="0" w:color="auto"/>
                <w:left w:val="none" w:sz="0" w:space="0" w:color="auto"/>
                <w:bottom w:val="none" w:sz="0" w:space="0" w:color="auto"/>
                <w:right w:val="none" w:sz="0" w:space="0" w:color="auto"/>
              </w:divBdr>
              <w:divsChild>
                <w:div w:id="1217083930">
                  <w:marLeft w:val="0"/>
                  <w:marRight w:val="0"/>
                  <w:marTop w:val="0"/>
                  <w:marBottom w:val="0"/>
                  <w:divBdr>
                    <w:top w:val="none" w:sz="0" w:space="0" w:color="auto"/>
                    <w:left w:val="none" w:sz="0" w:space="0" w:color="auto"/>
                    <w:bottom w:val="none" w:sz="0" w:space="0" w:color="auto"/>
                    <w:right w:val="none" w:sz="0" w:space="0" w:color="auto"/>
                  </w:divBdr>
                  <w:divsChild>
                    <w:div w:id="130574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4041">
              <w:marLeft w:val="0"/>
              <w:marRight w:val="0"/>
              <w:marTop w:val="0"/>
              <w:marBottom w:val="0"/>
              <w:divBdr>
                <w:top w:val="none" w:sz="0" w:space="0" w:color="auto"/>
                <w:left w:val="none" w:sz="0" w:space="0" w:color="auto"/>
                <w:bottom w:val="none" w:sz="0" w:space="0" w:color="auto"/>
                <w:right w:val="none" w:sz="0" w:space="0" w:color="auto"/>
              </w:divBdr>
              <w:divsChild>
                <w:div w:id="1142310373">
                  <w:marLeft w:val="0"/>
                  <w:marRight w:val="0"/>
                  <w:marTop w:val="0"/>
                  <w:marBottom w:val="0"/>
                  <w:divBdr>
                    <w:top w:val="none" w:sz="0" w:space="0" w:color="auto"/>
                    <w:left w:val="none" w:sz="0" w:space="0" w:color="auto"/>
                    <w:bottom w:val="none" w:sz="0" w:space="0" w:color="auto"/>
                    <w:right w:val="none" w:sz="0" w:space="0" w:color="auto"/>
                  </w:divBdr>
                  <w:divsChild>
                    <w:div w:id="18235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4571">
              <w:marLeft w:val="0"/>
              <w:marRight w:val="0"/>
              <w:marTop w:val="0"/>
              <w:marBottom w:val="0"/>
              <w:divBdr>
                <w:top w:val="none" w:sz="0" w:space="0" w:color="auto"/>
                <w:left w:val="none" w:sz="0" w:space="0" w:color="auto"/>
                <w:bottom w:val="none" w:sz="0" w:space="0" w:color="auto"/>
                <w:right w:val="none" w:sz="0" w:space="0" w:color="auto"/>
              </w:divBdr>
              <w:divsChild>
                <w:div w:id="237910014">
                  <w:marLeft w:val="0"/>
                  <w:marRight w:val="0"/>
                  <w:marTop w:val="0"/>
                  <w:marBottom w:val="0"/>
                  <w:divBdr>
                    <w:top w:val="none" w:sz="0" w:space="0" w:color="auto"/>
                    <w:left w:val="none" w:sz="0" w:space="0" w:color="auto"/>
                    <w:bottom w:val="none" w:sz="0" w:space="0" w:color="auto"/>
                    <w:right w:val="none" w:sz="0" w:space="0" w:color="auto"/>
                  </w:divBdr>
                  <w:divsChild>
                    <w:div w:id="66251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7047">
              <w:marLeft w:val="0"/>
              <w:marRight w:val="0"/>
              <w:marTop w:val="0"/>
              <w:marBottom w:val="0"/>
              <w:divBdr>
                <w:top w:val="none" w:sz="0" w:space="0" w:color="auto"/>
                <w:left w:val="none" w:sz="0" w:space="0" w:color="auto"/>
                <w:bottom w:val="none" w:sz="0" w:space="0" w:color="auto"/>
                <w:right w:val="none" w:sz="0" w:space="0" w:color="auto"/>
              </w:divBdr>
              <w:divsChild>
                <w:div w:id="1527406861">
                  <w:marLeft w:val="0"/>
                  <w:marRight w:val="0"/>
                  <w:marTop w:val="0"/>
                  <w:marBottom w:val="0"/>
                  <w:divBdr>
                    <w:top w:val="none" w:sz="0" w:space="0" w:color="auto"/>
                    <w:left w:val="none" w:sz="0" w:space="0" w:color="auto"/>
                    <w:bottom w:val="none" w:sz="0" w:space="0" w:color="auto"/>
                    <w:right w:val="none" w:sz="0" w:space="0" w:color="auto"/>
                  </w:divBdr>
                  <w:divsChild>
                    <w:div w:id="20174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07251">
              <w:marLeft w:val="0"/>
              <w:marRight w:val="0"/>
              <w:marTop w:val="0"/>
              <w:marBottom w:val="0"/>
              <w:divBdr>
                <w:top w:val="none" w:sz="0" w:space="0" w:color="auto"/>
                <w:left w:val="none" w:sz="0" w:space="0" w:color="auto"/>
                <w:bottom w:val="none" w:sz="0" w:space="0" w:color="auto"/>
                <w:right w:val="none" w:sz="0" w:space="0" w:color="auto"/>
              </w:divBdr>
              <w:divsChild>
                <w:div w:id="1467316164">
                  <w:marLeft w:val="0"/>
                  <w:marRight w:val="0"/>
                  <w:marTop w:val="0"/>
                  <w:marBottom w:val="0"/>
                  <w:divBdr>
                    <w:top w:val="none" w:sz="0" w:space="0" w:color="auto"/>
                    <w:left w:val="none" w:sz="0" w:space="0" w:color="auto"/>
                    <w:bottom w:val="none" w:sz="0" w:space="0" w:color="auto"/>
                    <w:right w:val="none" w:sz="0" w:space="0" w:color="auto"/>
                  </w:divBdr>
                  <w:divsChild>
                    <w:div w:id="7356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442">
              <w:marLeft w:val="0"/>
              <w:marRight w:val="0"/>
              <w:marTop w:val="0"/>
              <w:marBottom w:val="0"/>
              <w:divBdr>
                <w:top w:val="none" w:sz="0" w:space="0" w:color="auto"/>
                <w:left w:val="none" w:sz="0" w:space="0" w:color="auto"/>
                <w:bottom w:val="none" w:sz="0" w:space="0" w:color="auto"/>
                <w:right w:val="none" w:sz="0" w:space="0" w:color="auto"/>
              </w:divBdr>
              <w:divsChild>
                <w:div w:id="1204249693">
                  <w:marLeft w:val="0"/>
                  <w:marRight w:val="0"/>
                  <w:marTop w:val="0"/>
                  <w:marBottom w:val="0"/>
                  <w:divBdr>
                    <w:top w:val="none" w:sz="0" w:space="0" w:color="auto"/>
                    <w:left w:val="none" w:sz="0" w:space="0" w:color="auto"/>
                    <w:bottom w:val="none" w:sz="0" w:space="0" w:color="auto"/>
                    <w:right w:val="none" w:sz="0" w:space="0" w:color="auto"/>
                  </w:divBdr>
                  <w:divsChild>
                    <w:div w:id="84432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7559">
              <w:marLeft w:val="0"/>
              <w:marRight w:val="0"/>
              <w:marTop w:val="0"/>
              <w:marBottom w:val="0"/>
              <w:divBdr>
                <w:top w:val="none" w:sz="0" w:space="0" w:color="auto"/>
                <w:left w:val="none" w:sz="0" w:space="0" w:color="auto"/>
                <w:bottom w:val="none" w:sz="0" w:space="0" w:color="auto"/>
                <w:right w:val="none" w:sz="0" w:space="0" w:color="auto"/>
              </w:divBdr>
              <w:divsChild>
                <w:div w:id="232011333">
                  <w:marLeft w:val="0"/>
                  <w:marRight w:val="0"/>
                  <w:marTop w:val="0"/>
                  <w:marBottom w:val="0"/>
                  <w:divBdr>
                    <w:top w:val="none" w:sz="0" w:space="0" w:color="auto"/>
                    <w:left w:val="none" w:sz="0" w:space="0" w:color="auto"/>
                    <w:bottom w:val="none" w:sz="0" w:space="0" w:color="auto"/>
                    <w:right w:val="none" w:sz="0" w:space="0" w:color="auto"/>
                  </w:divBdr>
                  <w:divsChild>
                    <w:div w:id="17306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9001">
              <w:marLeft w:val="0"/>
              <w:marRight w:val="0"/>
              <w:marTop w:val="0"/>
              <w:marBottom w:val="0"/>
              <w:divBdr>
                <w:top w:val="none" w:sz="0" w:space="0" w:color="auto"/>
                <w:left w:val="none" w:sz="0" w:space="0" w:color="auto"/>
                <w:bottom w:val="none" w:sz="0" w:space="0" w:color="auto"/>
                <w:right w:val="none" w:sz="0" w:space="0" w:color="auto"/>
              </w:divBdr>
              <w:divsChild>
                <w:div w:id="249241530">
                  <w:marLeft w:val="0"/>
                  <w:marRight w:val="0"/>
                  <w:marTop w:val="0"/>
                  <w:marBottom w:val="0"/>
                  <w:divBdr>
                    <w:top w:val="none" w:sz="0" w:space="0" w:color="auto"/>
                    <w:left w:val="none" w:sz="0" w:space="0" w:color="auto"/>
                    <w:bottom w:val="none" w:sz="0" w:space="0" w:color="auto"/>
                    <w:right w:val="none" w:sz="0" w:space="0" w:color="auto"/>
                  </w:divBdr>
                  <w:divsChild>
                    <w:div w:id="151403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903">
              <w:marLeft w:val="0"/>
              <w:marRight w:val="0"/>
              <w:marTop w:val="0"/>
              <w:marBottom w:val="0"/>
              <w:divBdr>
                <w:top w:val="none" w:sz="0" w:space="0" w:color="auto"/>
                <w:left w:val="none" w:sz="0" w:space="0" w:color="auto"/>
                <w:bottom w:val="none" w:sz="0" w:space="0" w:color="auto"/>
                <w:right w:val="none" w:sz="0" w:space="0" w:color="auto"/>
              </w:divBdr>
              <w:divsChild>
                <w:div w:id="1362393704">
                  <w:marLeft w:val="0"/>
                  <w:marRight w:val="0"/>
                  <w:marTop w:val="0"/>
                  <w:marBottom w:val="0"/>
                  <w:divBdr>
                    <w:top w:val="none" w:sz="0" w:space="0" w:color="auto"/>
                    <w:left w:val="none" w:sz="0" w:space="0" w:color="auto"/>
                    <w:bottom w:val="none" w:sz="0" w:space="0" w:color="auto"/>
                    <w:right w:val="none" w:sz="0" w:space="0" w:color="auto"/>
                  </w:divBdr>
                  <w:divsChild>
                    <w:div w:id="61938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99682">
              <w:marLeft w:val="0"/>
              <w:marRight w:val="0"/>
              <w:marTop w:val="0"/>
              <w:marBottom w:val="0"/>
              <w:divBdr>
                <w:top w:val="none" w:sz="0" w:space="0" w:color="auto"/>
                <w:left w:val="none" w:sz="0" w:space="0" w:color="auto"/>
                <w:bottom w:val="none" w:sz="0" w:space="0" w:color="auto"/>
                <w:right w:val="none" w:sz="0" w:space="0" w:color="auto"/>
              </w:divBdr>
              <w:divsChild>
                <w:div w:id="1660765894">
                  <w:marLeft w:val="0"/>
                  <w:marRight w:val="0"/>
                  <w:marTop w:val="0"/>
                  <w:marBottom w:val="0"/>
                  <w:divBdr>
                    <w:top w:val="none" w:sz="0" w:space="0" w:color="auto"/>
                    <w:left w:val="none" w:sz="0" w:space="0" w:color="auto"/>
                    <w:bottom w:val="none" w:sz="0" w:space="0" w:color="auto"/>
                    <w:right w:val="none" w:sz="0" w:space="0" w:color="auto"/>
                  </w:divBdr>
                  <w:divsChild>
                    <w:div w:id="202185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2443">
              <w:marLeft w:val="0"/>
              <w:marRight w:val="0"/>
              <w:marTop w:val="0"/>
              <w:marBottom w:val="0"/>
              <w:divBdr>
                <w:top w:val="none" w:sz="0" w:space="0" w:color="auto"/>
                <w:left w:val="none" w:sz="0" w:space="0" w:color="auto"/>
                <w:bottom w:val="none" w:sz="0" w:space="0" w:color="auto"/>
                <w:right w:val="none" w:sz="0" w:space="0" w:color="auto"/>
              </w:divBdr>
              <w:divsChild>
                <w:div w:id="587423520">
                  <w:marLeft w:val="0"/>
                  <w:marRight w:val="0"/>
                  <w:marTop w:val="0"/>
                  <w:marBottom w:val="0"/>
                  <w:divBdr>
                    <w:top w:val="none" w:sz="0" w:space="0" w:color="auto"/>
                    <w:left w:val="none" w:sz="0" w:space="0" w:color="auto"/>
                    <w:bottom w:val="none" w:sz="0" w:space="0" w:color="auto"/>
                    <w:right w:val="none" w:sz="0" w:space="0" w:color="auto"/>
                  </w:divBdr>
                  <w:divsChild>
                    <w:div w:id="18972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71287">
              <w:marLeft w:val="0"/>
              <w:marRight w:val="0"/>
              <w:marTop w:val="0"/>
              <w:marBottom w:val="0"/>
              <w:divBdr>
                <w:top w:val="none" w:sz="0" w:space="0" w:color="auto"/>
                <w:left w:val="none" w:sz="0" w:space="0" w:color="auto"/>
                <w:bottom w:val="none" w:sz="0" w:space="0" w:color="auto"/>
                <w:right w:val="none" w:sz="0" w:space="0" w:color="auto"/>
              </w:divBdr>
              <w:divsChild>
                <w:div w:id="648560365">
                  <w:marLeft w:val="0"/>
                  <w:marRight w:val="0"/>
                  <w:marTop w:val="0"/>
                  <w:marBottom w:val="0"/>
                  <w:divBdr>
                    <w:top w:val="none" w:sz="0" w:space="0" w:color="auto"/>
                    <w:left w:val="none" w:sz="0" w:space="0" w:color="auto"/>
                    <w:bottom w:val="none" w:sz="0" w:space="0" w:color="auto"/>
                    <w:right w:val="none" w:sz="0" w:space="0" w:color="auto"/>
                  </w:divBdr>
                  <w:divsChild>
                    <w:div w:id="180750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7139">
              <w:marLeft w:val="0"/>
              <w:marRight w:val="0"/>
              <w:marTop w:val="0"/>
              <w:marBottom w:val="0"/>
              <w:divBdr>
                <w:top w:val="none" w:sz="0" w:space="0" w:color="auto"/>
                <w:left w:val="none" w:sz="0" w:space="0" w:color="auto"/>
                <w:bottom w:val="none" w:sz="0" w:space="0" w:color="auto"/>
                <w:right w:val="none" w:sz="0" w:space="0" w:color="auto"/>
              </w:divBdr>
              <w:divsChild>
                <w:div w:id="1611670113">
                  <w:marLeft w:val="0"/>
                  <w:marRight w:val="0"/>
                  <w:marTop w:val="0"/>
                  <w:marBottom w:val="0"/>
                  <w:divBdr>
                    <w:top w:val="none" w:sz="0" w:space="0" w:color="auto"/>
                    <w:left w:val="none" w:sz="0" w:space="0" w:color="auto"/>
                    <w:bottom w:val="none" w:sz="0" w:space="0" w:color="auto"/>
                    <w:right w:val="none" w:sz="0" w:space="0" w:color="auto"/>
                  </w:divBdr>
                  <w:divsChild>
                    <w:div w:id="10393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93118">
              <w:marLeft w:val="0"/>
              <w:marRight w:val="0"/>
              <w:marTop w:val="0"/>
              <w:marBottom w:val="0"/>
              <w:divBdr>
                <w:top w:val="none" w:sz="0" w:space="0" w:color="auto"/>
                <w:left w:val="none" w:sz="0" w:space="0" w:color="auto"/>
                <w:bottom w:val="none" w:sz="0" w:space="0" w:color="auto"/>
                <w:right w:val="none" w:sz="0" w:space="0" w:color="auto"/>
              </w:divBdr>
              <w:divsChild>
                <w:div w:id="527522178">
                  <w:marLeft w:val="0"/>
                  <w:marRight w:val="0"/>
                  <w:marTop w:val="0"/>
                  <w:marBottom w:val="0"/>
                  <w:divBdr>
                    <w:top w:val="none" w:sz="0" w:space="0" w:color="auto"/>
                    <w:left w:val="none" w:sz="0" w:space="0" w:color="auto"/>
                    <w:bottom w:val="none" w:sz="0" w:space="0" w:color="auto"/>
                    <w:right w:val="none" w:sz="0" w:space="0" w:color="auto"/>
                  </w:divBdr>
                  <w:divsChild>
                    <w:div w:id="19772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4276">
              <w:marLeft w:val="0"/>
              <w:marRight w:val="0"/>
              <w:marTop w:val="0"/>
              <w:marBottom w:val="0"/>
              <w:divBdr>
                <w:top w:val="none" w:sz="0" w:space="0" w:color="auto"/>
                <w:left w:val="none" w:sz="0" w:space="0" w:color="auto"/>
                <w:bottom w:val="none" w:sz="0" w:space="0" w:color="auto"/>
                <w:right w:val="none" w:sz="0" w:space="0" w:color="auto"/>
              </w:divBdr>
              <w:divsChild>
                <w:div w:id="1428884679">
                  <w:marLeft w:val="0"/>
                  <w:marRight w:val="0"/>
                  <w:marTop w:val="0"/>
                  <w:marBottom w:val="0"/>
                  <w:divBdr>
                    <w:top w:val="none" w:sz="0" w:space="0" w:color="auto"/>
                    <w:left w:val="none" w:sz="0" w:space="0" w:color="auto"/>
                    <w:bottom w:val="none" w:sz="0" w:space="0" w:color="auto"/>
                    <w:right w:val="none" w:sz="0" w:space="0" w:color="auto"/>
                  </w:divBdr>
                  <w:divsChild>
                    <w:div w:id="10951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12757">
              <w:marLeft w:val="0"/>
              <w:marRight w:val="0"/>
              <w:marTop w:val="0"/>
              <w:marBottom w:val="0"/>
              <w:divBdr>
                <w:top w:val="none" w:sz="0" w:space="0" w:color="auto"/>
                <w:left w:val="none" w:sz="0" w:space="0" w:color="auto"/>
                <w:bottom w:val="none" w:sz="0" w:space="0" w:color="auto"/>
                <w:right w:val="none" w:sz="0" w:space="0" w:color="auto"/>
              </w:divBdr>
              <w:divsChild>
                <w:div w:id="123888157">
                  <w:marLeft w:val="0"/>
                  <w:marRight w:val="0"/>
                  <w:marTop w:val="0"/>
                  <w:marBottom w:val="0"/>
                  <w:divBdr>
                    <w:top w:val="none" w:sz="0" w:space="0" w:color="auto"/>
                    <w:left w:val="none" w:sz="0" w:space="0" w:color="auto"/>
                    <w:bottom w:val="none" w:sz="0" w:space="0" w:color="auto"/>
                    <w:right w:val="none" w:sz="0" w:space="0" w:color="auto"/>
                  </w:divBdr>
                  <w:divsChild>
                    <w:div w:id="184812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6925">
              <w:marLeft w:val="0"/>
              <w:marRight w:val="0"/>
              <w:marTop w:val="0"/>
              <w:marBottom w:val="0"/>
              <w:divBdr>
                <w:top w:val="none" w:sz="0" w:space="0" w:color="auto"/>
                <w:left w:val="none" w:sz="0" w:space="0" w:color="auto"/>
                <w:bottom w:val="none" w:sz="0" w:space="0" w:color="auto"/>
                <w:right w:val="none" w:sz="0" w:space="0" w:color="auto"/>
              </w:divBdr>
              <w:divsChild>
                <w:div w:id="1530877563">
                  <w:marLeft w:val="0"/>
                  <w:marRight w:val="0"/>
                  <w:marTop w:val="0"/>
                  <w:marBottom w:val="0"/>
                  <w:divBdr>
                    <w:top w:val="none" w:sz="0" w:space="0" w:color="auto"/>
                    <w:left w:val="none" w:sz="0" w:space="0" w:color="auto"/>
                    <w:bottom w:val="none" w:sz="0" w:space="0" w:color="auto"/>
                    <w:right w:val="none" w:sz="0" w:space="0" w:color="auto"/>
                  </w:divBdr>
                  <w:divsChild>
                    <w:div w:id="131251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835">
              <w:marLeft w:val="0"/>
              <w:marRight w:val="0"/>
              <w:marTop w:val="0"/>
              <w:marBottom w:val="0"/>
              <w:divBdr>
                <w:top w:val="none" w:sz="0" w:space="0" w:color="auto"/>
                <w:left w:val="none" w:sz="0" w:space="0" w:color="auto"/>
                <w:bottom w:val="none" w:sz="0" w:space="0" w:color="auto"/>
                <w:right w:val="none" w:sz="0" w:space="0" w:color="auto"/>
              </w:divBdr>
              <w:divsChild>
                <w:div w:id="1806118355">
                  <w:marLeft w:val="0"/>
                  <w:marRight w:val="0"/>
                  <w:marTop w:val="0"/>
                  <w:marBottom w:val="0"/>
                  <w:divBdr>
                    <w:top w:val="none" w:sz="0" w:space="0" w:color="auto"/>
                    <w:left w:val="none" w:sz="0" w:space="0" w:color="auto"/>
                    <w:bottom w:val="none" w:sz="0" w:space="0" w:color="auto"/>
                    <w:right w:val="none" w:sz="0" w:space="0" w:color="auto"/>
                  </w:divBdr>
                  <w:divsChild>
                    <w:div w:id="7414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41645">
              <w:marLeft w:val="0"/>
              <w:marRight w:val="0"/>
              <w:marTop w:val="0"/>
              <w:marBottom w:val="0"/>
              <w:divBdr>
                <w:top w:val="none" w:sz="0" w:space="0" w:color="auto"/>
                <w:left w:val="none" w:sz="0" w:space="0" w:color="auto"/>
                <w:bottom w:val="none" w:sz="0" w:space="0" w:color="auto"/>
                <w:right w:val="none" w:sz="0" w:space="0" w:color="auto"/>
              </w:divBdr>
              <w:divsChild>
                <w:div w:id="1373379977">
                  <w:marLeft w:val="0"/>
                  <w:marRight w:val="0"/>
                  <w:marTop w:val="0"/>
                  <w:marBottom w:val="0"/>
                  <w:divBdr>
                    <w:top w:val="none" w:sz="0" w:space="0" w:color="auto"/>
                    <w:left w:val="none" w:sz="0" w:space="0" w:color="auto"/>
                    <w:bottom w:val="none" w:sz="0" w:space="0" w:color="auto"/>
                    <w:right w:val="none" w:sz="0" w:space="0" w:color="auto"/>
                  </w:divBdr>
                  <w:divsChild>
                    <w:div w:id="9646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39195">
              <w:marLeft w:val="0"/>
              <w:marRight w:val="0"/>
              <w:marTop w:val="0"/>
              <w:marBottom w:val="0"/>
              <w:divBdr>
                <w:top w:val="none" w:sz="0" w:space="0" w:color="auto"/>
                <w:left w:val="none" w:sz="0" w:space="0" w:color="auto"/>
                <w:bottom w:val="none" w:sz="0" w:space="0" w:color="auto"/>
                <w:right w:val="none" w:sz="0" w:space="0" w:color="auto"/>
              </w:divBdr>
              <w:divsChild>
                <w:div w:id="146871168">
                  <w:marLeft w:val="0"/>
                  <w:marRight w:val="0"/>
                  <w:marTop w:val="0"/>
                  <w:marBottom w:val="0"/>
                  <w:divBdr>
                    <w:top w:val="none" w:sz="0" w:space="0" w:color="auto"/>
                    <w:left w:val="none" w:sz="0" w:space="0" w:color="auto"/>
                    <w:bottom w:val="none" w:sz="0" w:space="0" w:color="auto"/>
                    <w:right w:val="none" w:sz="0" w:space="0" w:color="auto"/>
                  </w:divBdr>
                  <w:divsChild>
                    <w:div w:id="8241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860">
              <w:marLeft w:val="0"/>
              <w:marRight w:val="0"/>
              <w:marTop w:val="0"/>
              <w:marBottom w:val="0"/>
              <w:divBdr>
                <w:top w:val="none" w:sz="0" w:space="0" w:color="auto"/>
                <w:left w:val="none" w:sz="0" w:space="0" w:color="auto"/>
                <w:bottom w:val="none" w:sz="0" w:space="0" w:color="auto"/>
                <w:right w:val="none" w:sz="0" w:space="0" w:color="auto"/>
              </w:divBdr>
              <w:divsChild>
                <w:div w:id="584843913">
                  <w:marLeft w:val="0"/>
                  <w:marRight w:val="0"/>
                  <w:marTop w:val="0"/>
                  <w:marBottom w:val="0"/>
                  <w:divBdr>
                    <w:top w:val="none" w:sz="0" w:space="0" w:color="auto"/>
                    <w:left w:val="none" w:sz="0" w:space="0" w:color="auto"/>
                    <w:bottom w:val="none" w:sz="0" w:space="0" w:color="auto"/>
                    <w:right w:val="none" w:sz="0" w:space="0" w:color="auto"/>
                  </w:divBdr>
                  <w:divsChild>
                    <w:div w:id="151225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907">
              <w:marLeft w:val="0"/>
              <w:marRight w:val="0"/>
              <w:marTop w:val="0"/>
              <w:marBottom w:val="0"/>
              <w:divBdr>
                <w:top w:val="none" w:sz="0" w:space="0" w:color="auto"/>
                <w:left w:val="none" w:sz="0" w:space="0" w:color="auto"/>
                <w:bottom w:val="none" w:sz="0" w:space="0" w:color="auto"/>
                <w:right w:val="none" w:sz="0" w:space="0" w:color="auto"/>
              </w:divBdr>
              <w:divsChild>
                <w:div w:id="158010903">
                  <w:marLeft w:val="0"/>
                  <w:marRight w:val="0"/>
                  <w:marTop w:val="0"/>
                  <w:marBottom w:val="0"/>
                  <w:divBdr>
                    <w:top w:val="none" w:sz="0" w:space="0" w:color="auto"/>
                    <w:left w:val="none" w:sz="0" w:space="0" w:color="auto"/>
                    <w:bottom w:val="none" w:sz="0" w:space="0" w:color="auto"/>
                    <w:right w:val="none" w:sz="0" w:space="0" w:color="auto"/>
                  </w:divBdr>
                  <w:divsChild>
                    <w:div w:id="1658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7444">
              <w:marLeft w:val="0"/>
              <w:marRight w:val="0"/>
              <w:marTop w:val="0"/>
              <w:marBottom w:val="0"/>
              <w:divBdr>
                <w:top w:val="none" w:sz="0" w:space="0" w:color="auto"/>
                <w:left w:val="none" w:sz="0" w:space="0" w:color="auto"/>
                <w:bottom w:val="none" w:sz="0" w:space="0" w:color="auto"/>
                <w:right w:val="none" w:sz="0" w:space="0" w:color="auto"/>
              </w:divBdr>
              <w:divsChild>
                <w:div w:id="1278177996">
                  <w:marLeft w:val="0"/>
                  <w:marRight w:val="0"/>
                  <w:marTop w:val="0"/>
                  <w:marBottom w:val="0"/>
                  <w:divBdr>
                    <w:top w:val="none" w:sz="0" w:space="0" w:color="auto"/>
                    <w:left w:val="none" w:sz="0" w:space="0" w:color="auto"/>
                    <w:bottom w:val="none" w:sz="0" w:space="0" w:color="auto"/>
                    <w:right w:val="none" w:sz="0" w:space="0" w:color="auto"/>
                  </w:divBdr>
                  <w:divsChild>
                    <w:div w:id="195717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499">
              <w:marLeft w:val="0"/>
              <w:marRight w:val="0"/>
              <w:marTop w:val="0"/>
              <w:marBottom w:val="0"/>
              <w:divBdr>
                <w:top w:val="none" w:sz="0" w:space="0" w:color="auto"/>
                <w:left w:val="none" w:sz="0" w:space="0" w:color="auto"/>
                <w:bottom w:val="none" w:sz="0" w:space="0" w:color="auto"/>
                <w:right w:val="none" w:sz="0" w:space="0" w:color="auto"/>
              </w:divBdr>
              <w:divsChild>
                <w:div w:id="396561267">
                  <w:marLeft w:val="0"/>
                  <w:marRight w:val="0"/>
                  <w:marTop w:val="0"/>
                  <w:marBottom w:val="0"/>
                  <w:divBdr>
                    <w:top w:val="none" w:sz="0" w:space="0" w:color="auto"/>
                    <w:left w:val="none" w:sz="0" w:space="0" w:color="auto"/>
                    <w:bottom w:val="none" w:sz="0" w:space="0" w:color="auto"/>
                    <w:right w:val="none" w:sz="0" w:space="0" w:color="auto"/>
                  </w:divBdr>
                  <w:divsChild>
                    <w:div w:id="8264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79584">
              <w:marLeft w:val="0"/>
              <w:marRight w:val="0"/>
              <w:marTop w:val="0"/>
              <w:marBottom w:val="0"/>
              <w:divBdr>
                <w:top w:val="none" w:sz="0" w:space="0" w:color="auto"/>
                <w:left w:val="none" w:sz="0" w:space="0" w:color="auto"/>
                <w:bottom w:val="none" w:sz="0" w:space="0" w:color="auto"/>
                <w:right w:val="none" w:sz="0" w:space="0" w:color="auto"/>
              </w:divBdr>
              <w:divsChild>
                <w:div w:id="1778325810">
                  <w:marLeft w:val="0"/>
                  <w:marRight w:val="0"/>
                  <w:marTop w:val="0"/>
                  <w:marBottom w:val="0"/>
                  <w:divBdr>
                    <w:top w:val="none" w:sz="0" w:space="0" w:color="auto"/>
                    <w:left w:val="none" w:sz="0" w:space="0" w:color="auto"/>
                    <w:bottom w:val="none" w:sz="0" w:space="0" w:color="auto"/>
                    <w:right w:val="none" w:sz="0" w:space="0" w:color="auto"/>
                  </w:divBdr>
                  <w:divsChild>
                    <w:div w:id="17817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1856">
              <w:marLeft w:val="0"/>
              <w:marRight w:val="0"/>
              <w:marTop w:val="0"/>
              <w:marBottom w:val="0"/>
              <w:divBdr>
                <w:top w:val="none" w:sz="0" w:space="0" w:color="auto"/>
                <w:left w:val="none" w:sz="0" w:space="0" w:color="auto"/>
                <w:bottom w:val="none" w:sz="0" w:space="0" w:color="auto"/>
                <w:right w:val="none" w:sz="0" w:space="0" w:color="auto"/>
              </w:divBdr>
              <w:divsChild>
                <w:div w:id="920219497">
                  <w:marLeft w:val="0"/>
                  <w:marRight w:val="0"/>
                  <w:marTop w:val="0"/>
                  <w:marBottom w:val="0"/>
                  <w:divBdr>
                    <w:top w:val="none" w:sz="0" w:space="0" w:color="auto"/>
                    <w:left w:val="none" w:sz="0" w:space="0" w:color="auto"/>
                    <w:bottom w:val="none" w:sz="0" w:space="0" w:color="auto"/>
                    <w:right w:val="none" w:sz="0" w:space="0" w:color="auto"/>
                  </w:divBdr>
                  <w:divsChild>
                    <w:div w:id="102763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60095">
              <w:marLeft w:val="0"/>
              <w:marRight w:val="0"/>
              <w:marTop w:val="0"/>
              <w:marBottom w:val="0"/>
              <w:divBdr>
                <w:top w:val="none" w:sz="0" w:space="0" w:color="auto"/>
                <w:left w:val="none" w:sz="0" w:space="0" w:color="auto"/>
                <w:bottom w:val="none" w:sz="0" w:space="0" w:color="auto"/>
                <w:right w:val="none" w:sz="0" w:space="0" w:color="auto"/>
              </w:divBdr>
              <w:divsChild>
                <w:div w:id="1068772731">
                  <w:marLeft w:val="0"/>
                  <w:marRight w:val="0"/>
                  <w:marTop w:val="0"/>
                  <w:marBottom w:val="0"/>
                  <w:divBdr>
                    <w:top w:val="none" w:sz="0" w:space="0" w:color="auto"/>
                    <w:left w:val="none" w:sz="0" w:space="0" w:color="auto"/>
                    <w:bottom w:val="none" w:sz="0" w:space="0" w:color="auto"/>
                    <w:right w:val="none" w:sz="0" w:space="0" w:color="auto"/>
                  </w:divBdr>
                  <w:divsChild>
                    <w:div w:id="142587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58948">
              <w:marLeft w:val="0"/>
              <w:marRight w:val="0"/>
              <w:marTop w:val="0"/>
              <w:marBottom w:val="0"/>
              <w:divBdr>
                <w:top w:val="none" w:sz="0" w:space="0" w:color="auto"/>
                <w:left w:val="none" w:sz="0" w:space="0" w:color="auto"/>
                <w:bottom w:val="none" w:sz="0" w:space="0" w:color="auto"/>
                <w:right w:val="none" w:sz="0" w:space="0" w:color="auto"/>
              </w:divBdr>
              <w:divsChild>
                <w:div w:id="260646101">
                  <w:marLeft w:val="0"/>
                  <w:marRight w:val="0"/>
                  <w:marTop w:val="0"/>
                  <w:marBottom w:val="0"/>
                  <w:divBdr>
                    <w:top w:val="none" w:sz="0" w:space="0" w:color="auto"/>
                    <w:left w:val="none" w:sz="0" w:space="0" w:color="auto"/>
                    <w:bottom w:val="none" w:sz="0" w:space="0" w:color="auto"/>
                    <w:right w:val="none" w:sz="0" w:space="0" w:color="auto"/>
                  </w:divBdr>
                  <w:divsChild>
                    <w:div w:id="201418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59883">
              <w:marLeft w:val="0"/>
              <w:marRight w:val="0"/>
              <w:marTop w:val="0"/>
              <w:marBottom w:val="0"/>
              <w:divBdr>
                <w:top w:val="none" w:sz="0" w:space="0" w:color="auto"/>
                <w:left w:val="none" w:sz="0" w:space="0" w:color="auto"/>
                <w:bottom w:val="none" w:sz="0" w:space="0" w:color="auto"/>
                <w:right w:val="none" w:sz="0" w:space="0" w:color="auto"/>
              </w:divBdr>
              <w:divsChild>
                <w:div w:id="739330641">
                  <w:marLeft w:val="0"/>
                  <w:marRight w:val="0"/>
                  <w:marTop w:val="0"/>
                  <w:marBottom w:val="0"/>
                  <w:divBdr>
                    <w:top w:val="none" w:sz="0" w:space="0" w:color="auto"/>
                    <w:left w:val="none" w:sz="0" w:space="0" w:color="auto"/>
                    <w:bottom w:val="none" w:sz="0" w:space="0" w:color="auto"/>
                    <w:right w:val="none" w:sz="0" w:space="0" w:color="auto"/>
                  </w:divBdr>
                  <w:divsChild>
                    <w:div w:id="16733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0746">
              <w:marLeft w:val="0"/>
              <w:marRight w:val="0"/>
              <w:marTop w:val="0"/>
              <w:marBottom w:val="0"/>
              <w:divBdr>
                <w:top w:val="none" w:sz="0" w:space="0" w:color="auto"/>
                <w:left w:val="none" w:sz="0" w:space="0" w:color="auto"/>
                <w:bottom w:val="none" w:sz="0" w:space="0" w:color="auto"/>
                <w:right w:val="none" w:sz="0" w:space="0" w:color="auto"/>
              </w:divBdr>
              <w:divsChild>
                <w:div w:id="229390084">
                  <w:marLeft w:val="0"/>
                  <w:marRight w:val="0"/>
                  <w:marTop w:val="0"/>
                  <w:marBottom w:val="0"/>
                  <w:divBdr>
                    <w:top w:val="none" w:sz="0" w:space="0" w:color="auto"/>
                    <w:left w:val="none" w:sz="0" w:space="0" w:color="auto"/>
                    <w:bottom w:val="none" w:sz="0" w:space="0" w:color="auto"/>
                    <w:right w:val="none" w:sz="0" w:space="0" w:color="auto"/>
                  </w:divBdr>
                  <w:divsChild>
                    <w:div w:id="81287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0214">
              <w:marLeft w:val="0"/>
              <w:marRight w:val="0"/>
              <w:marTop w:val="0"/>
              <w:marBottom w:val="0"/>
              <w:divBdr>
                <w:top w:val="none" w:sz="0" w:space="0" w:color="auto"/>
                <w:left w:val="none" w:sz="0" w:space="0" w:color="auto"/>
                <w:bottom w:val="none" w:sz="0" w:space="0" w:color="auto"/>
                <w:right w:val="none" w:sz="0" w:space="0" w:color="auto"/>
              </w:divBdr>
              <w:divsChild>
                <w:div w:id="1304500229">
                  <w:marLeft w:val="0"/>
                  <w:marRight w:val="0"/>
                  <w:marTop w:val="0"/>
                  <w:marBottom w:val="0"/>
                  <w:divBdr>
                    <w:top w:val="none" w:sz="0" w:space="0" w:color="auto"/>
                    <w:left w:val="none" w:sz="0" w:space="0" w:color="auto"/>
                    <w:bottom w:val="none" w:sz="0" w:space="0" w:color="auto"/>
                    <w:right w:val="none" w:sz="0" w:space="0" w:color="auto"/>
                  </w:divBdr>
                  <w:divsChild>
                    <w:div w:id="59659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721">
              <w:marLeft w:val="0"/>
              <w:marRight w:val="0"/>
              <w:marTop w:val="0"/>
              <w:marBottom w:val="0"/>
              <w:divBdr>
                <w:top w:val="none" w:sz="0" w:space="0" w:color="auto"/>
                <w:left w:val="none" w:sz="0" w:space="0" w:color="auto"/>
                <w:bottom w:val="none" w:sz="0" w:space="0" w:color="auto"/>
                <w:right w:val="none" w:sz="0" w:space="0" w:color="auto"/>
              </w:divBdr>
              <w:divsChild>
                <w:div w:id="305821938">
                  <w:marLeft w:val="0"/>
                  <w:marRight w:val="0"/>
                  <w:marTop w:val="0"/>
                  <w:marBottom w:val="0"/>
                  <w:divBdr>
                    <w:top w:val="none" w:sz="0" w:space="0" w:color="auto"/>
                    <w:left w:val="none" w:sz="0" w:space="0" w:color="auto"/>
                    <w:bottom w:val="none" w:sz="0" w:space="0" w:color="auto"/>
                    <w:right w:val="none" w:sz="0" w:space="0" w:color="auto"/>
                  </w:divBdr>
                  <w:divsChild>
                    <w:div w:id="10770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5523">
              <w:marLeft w:val="0"/>
              <w:marRight w:val="0"/>
              <w:marTop w:val="0"/>
              <w:marBottom w:val="0"/>
              <w:divBdr>
                <w:top w:val="none" w:sz="0" w:space="0" w:color="auto"/>
                <w:left w:val="none" w:sz="0" w:space="0" w:color="auto"/>
                <w:bottom w:val="none" w:sz="0" w:space="0" w:color="auto"/>
                <w:right w:val="none" w:sz="0" w:space="0" w:color="auto"/>
              </w:divBdr>
              <w:divsChild>
                <w:div w:id="1340697887">
                  <w:marLeft w:val="0"/>
                  <w:marRight w:val="0"/>
                  <w:marTop w:val="0"/>
                  <w:marBottom w:val="0"/>
                  <w:divBdr>
                    <w:top w:val="none" w:sz="0" w:space="0" w:color="auto"/>
                    <w:left w:val="none" w:sz="0" w:space="0" w:color="auto"/>
                    <w:bottom w:val="none" w:sz="0" w:space="0" w:color="auto"/>
                    <w:right w:val="none" w:sz="0" w:space="0" w:color="auto"/>
                  </w:divBdr>
                  <w:divsChild>
                    <w:div w:id="82051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8423">
              <w:marLeft w:val="0"/>
              <w:marRight w:val="0"/>
              <w:marTop w:val="0"/>
              <w:marBottom w:val="0"/>
              <w:divBdr>
                <w:top w:val="none" w:sz="0" w:space="0" w:color="auto"/>
                <w:left w:val="none" w:sz="0" w:space="0" w:color="auto"/>
                <w:bottom w:val="none" w:sz="0" w:space="0" w:color="auto"/>
                <w:right w:val="none" w:sz="0" w:space="0" w:color="auto"/>
              </w:divBdr>
              <w:divsChild>
                <w:div w:id="850487171">
                  <w:marLeft w:val="0"/>
                  <w:marRight w:val="0"/>
                  <w:marTop w:val="0"/>
                  <w:marBottom w:val="0"/>
                  <w:divBdr>
                    <w:top w:val="none" w:sz="0" w:space="0" w:color="auto"/>
                    <w:left w:val="none" w:sz="0" w:space="0" w:color="auto"/>
                    <w:bottom w:val="none" w:sz="0" w:space="0" w:color="auto"/>
                    <w:right w:val="none" w:sz="0" w:space="0" w:color="auto"/>
                  </w:divBdr>
                  <w:divsChild>
                    <w:div w:id="88679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4424">
              <w:marLeft w:val="0"/>
              <w:marRight w:val="0"/>
              <w:marTop w:val="0"/>
              <w:marBottom w:val="0"/>
              <w:divBdr>
                <w:top w:val="none" w:sz="0" w:space="0" w:color="auto"/>
                <w:left w:val="none" w:sz="0" w:space="0" w:color="auto"/>
                <w:bottom w:val="none" w:sz="0" w:space="0" w:color="auto"/>
                <w:right w:val="none" w:sz="0" w:space="0" w:color="auto"/>
              </w:divBdr>
              <w:divsChild>
                <w:div w:id="1134174582">
                  <w:marLeft w:val="0"/>
                  <w:marRight w:val="0"/>
                  <w:marTop w:val="0"/>
                  <w:marBottom w:val="0"/>
                  <w:divBdr>
                    <w:top w:val="none" w:sz="0" w:space="0" w:color="auto"/>
                    <w:left w:val="none" w:sz="0" w:space="0" w:color="auto"/>
                    <w:bottom w:val="none" w:sz="0" w:space="0" w:color="auto"/>
                    <w:right w:val="none" w:sz="0" w:space="0" w:color="auto"/>
                  </w:divBdr>
                  <w:divsChild>
                    <w:div w:id="3101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4672">
              <w:marLeft w:val="0"/>
              <w:marRight w:val="0"/>
              <w:marTop w:val="0"/>
              <w:marBottom w:val="0"/>
              <w:divBdr>
                <w:top w:val="none" w:sz="0" w:space="0" w:color="auto"/>
                <w:left w:val="none" w:sz="0" w:space="0" w:color="auto"/>
                <w:bottom w:val="none" w:sz="0" w:space="0" w:color="auto"/>
                <w:right w:val="none" w:sz="0" w:space="0" w:color="auto"/>
              </w:divBdr>
              <w:divsChild>
                <w:div w:id="425541779">
                  <w:marLeft w:val="0"/>
                  <w:marRight w:val="0"/>
                  <w:marTop w:val="0"/>
                  <w:marBottom w:val="0"/>
                  <w:divBdr>
                    <w:top w:val="none" w:sz="0" w:space="0" w:color="auto"/>
                    <w:left w:val="none" w:sz="0" w:space="0" w:color="auto"/>
                    <w:bottom w:val="none" w:sz="0" w:space="0" w:color="auto"/>
                    <w:right w:val="none" w:sz="0" w:space="0" w:color="auto"/>
                  </w:divBdr>
                  <w:divsChild>
                    <w:div w:id="9776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1275">
              <w:marLeft w:val="0"/>
              <w:marRight w:val="0"/>
              <w:marTop w:val="0"/>
              <w:marBottom w:val="0"/>
              <w:divBdr>
                <w:top w:val="none" w:sz="0" w:space="0" w:color="auto"/>
                <w:left w:val="none" w:sz="0" w:space="0" w:color="auto"/>
                <w:bottom w:val="none" w:sz="0" w:space="0" w:color="auto"/>
                <w:right w:val="none" w:sz="0" w:space="0" w:color="auto"/>
              </w:divBdr>
              <w:divsChild>
                <w:div w:id="2004040250">
                  <w:marLeft w:val="0"/>
                  <w:marRight w:val="0"/>
                  <w:marTop w:val="0"/>
                  <w:marBottom w:val="0"/>
                  <w:divBdr>
                    <w:top w:val="none" w:sz="0" w:space="0" w:color="auto"/>
                    <w:left w:val="none" w:sz="0" w:space="0" w:color="auto"/>
                    <w:bottom w:val="none" w:sz="0" w:space="0" w:color="auto"/>
                    <w:right w:val="none" w:sz="0" w:space="0" w:color="auto"/>
                  </w:divBdr>
                  <w:divsChild>
                    <w:div w:id="1142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6960">
              <w:marLeft w:val="0"/>
              <w:marRight w:val="0"/>
              <w:marTop w:val="0"/>
              <w:marBottom w:val="0"/>
              <w:divBdr>
                <w:top w:val="none" w:sz="0" w:space="0" w:color="auto"/>
                <w:left w:val="none" w:sz="0" w:space="0" w:color="auto"/>
                <w:bottom w:val="none" w:sz="0" w:space="0" w:color="auto"/>
                <w:right w:val="none" w:sz="0" w:space="0" w:color="auto"/>
              </w:divBdr>
              <w:divsChild>
                <w:div w:id="913319936">
                  <w:marLeft w:val="0"/>
                  <w:marRight w:val="0"/>
                  <w:marTop w:val="0"/>
                  <w:marBottom w:val="0"/>
                  <w:divBdr>
                    <w:top w:val="none" w:sz="0" w:space="0" w:color="auto"/>
                    <w:left w:val="none" w:sz="0" w:space="0" w:color="auto"/>
                    <w:bottom w:val="none" w:sz="0" w:space="0" w:color="auto"/>
                    <w:right w:val="none" w:sz="0" w:space="0" w:color="auto"/>
                  </w:divBdr>
                  <w:divsChild>
                    <w:div w:id="10833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3834">
              <w:marLeft w:val="0"/>
              <w:marRight w:val="0"/>
              <w:marTop w:val="0"/>
              <w:marBottom w:val="0"/>
              <w:divBdr>
                <w:top w:val="none" w:sz="0" w:space="0" w:color="auto"/>
                <w:left w:val="none" w:sz="0" w:space="0" w:color="auto"/>
                <w:bottom w:val="none" w:sz="0" w:space="0" w:color="auto"/>
                <w:right w:val="none" w:sz="0" w:space="0" w:color="auto"/>
              </w:divBdr>
              <w:divsChild>
                <w:div w:id="1889762955">
                  <w:marLeft w:val="0"/>
                  <w:marRight w:val="0"/>
                  <w:marTop w:val="0"/>
                  <w:marBottom w:val="0"/>
                  <w:divBdr>
                    <w:top w:val="none" w:sz="0" w:space="0" w:color="auto"/>
                    <w:left w:val="none" w:sz="0" w:space="0" w:color="auto"/>
                    <w:bottom w:val="none" w:sz="0" w:space="0" w:color="auto"/>
                    <w:right w:val="none" w:sz="0" w:space="0" w:color="auto"/>
                  </w:divBdr>
                  <w:divsChild>
                    <w:div w:id="151534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70750">
              <w:marLeft w:val="0"/>
              <w:marRight w:val="0"/>
              <w:marTop w:val="0"/>
              <w:marBottom w:val="0"/>
              <w:divBdr>
                <w:top w:val="none" w:sz="0" w:space="0" w:color="auto"/>
                <w:left w:val="none" w:sz="0" w:space="0" w:color="auto"/>
                <w:bottom w:val="none" w:sz="0" w:space="0" w:color="auto"/>
                <w:right w:val="none" w:sz="0" w:space="0" w:color="auto"/>
              </w:divBdr>
              <w:divsChild>
                <w:div w:id="1300696017">
                  <w:marLeft w:val="0"/>
                  <w:marRight w:val="0"/>
                  <w:marTop w:val="0"/>
                  <w:marBottom w:val="0"/>
                  <w:divBdr>
                    <w:top w:val="none" w:sz="0" w:space="0" w:color="auto"/>
                    <w:left w:val="none" w:sz="0" w:space="0" w:color="auto"/>
                    <w:bottom w:val="none" w:sz="0" w:space="0" w:color="auto"/>
                    <w:right w:val="none" w:sz="0" w:space="0" w:color="auto"/>
                  </w:divBdr>
                  <w:divsChild>
                    <w:div w:id="8934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16612">
              <w:marLeft w:val="0"/>
              <w:marRight w:val="0"/>
              <w:marTop w:val="0"/>
              <w:marBottom w:val="0"/>
              <w:divBdr>
                <w:top w:val="none" w:sz="0" w:space="0" w:color="auto"/>
                <w:left w:val="none" w:sz="0" w:space="0" w:color="auto"/>
                <w:bottom w:val="none" w:sz="0" w:space="0" w:color="auto"/>
                <w:right w:val="none" w:sz="0" w:space="0" w:color="auto"/>
              </w:divBdr>
              <w:divsChild>
                <w:div w:id="1951545204">
                  <w:marLeft w:val="0"/>
                  <w:marRight w:val="0"/>
                  <w:marTop w:val="0"/>
                  <w:marBottom w:val="0"/>
                  <w:divBdr>
                    <w:top w:val="none" w:sz="0" w:space="0" w:color="auto"/>
                    <w:left w:val="none" w:sz="0" w:space="0" w:color="auto"/>
                    <w:bottom w:val="none" w:sz="0" w:space="0" w:color="auto"/>
                    <w:right w:val="none" w:sz="0" w:space="0" w:color="auto"/>
                  </w:divBdr>
                  <w:divsChild>
                    <w:div w:id="64574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4128">
              <w:marLeft w:val="0"/>
              <w:marRight w:val="0"/>
              <w:marTop w:val="0"/>
              <w:marBottom w:val="0"/>
              <w:divBdr>
                <w:top w:val="none" w:sz="0" w:space="0" w:color="auto"/>
                <w:left w:val="none" w:sz="0" w:space="0" w:color="auto"/>
                <w:bottom w:val="none" w:sz="0" w:space="0" w:color="auto"/>
                <w:right w:val="none" w:sz="0" w:space="0" w:color="auto"/>
              </w:divBdr>
              <w:divsChild>
                <w:div w:id="1061444722">
                  <w:marLeft w:val="0"/>
                  <w:marRight w:val="0"/>
                  <w:marTop w:val="0"/>
                  <w:marBottom w:val="0"/>
                  <w:divBdr>
                    <w:top w:val="none" w:sz="0" w:space="0" w:color="auto"/>
                    <w:left w:val="none" w:sz="0" w:space="0" w:color="auto"/>
                    <w:bottom w:val="none" w:sz="0" w:space="0" w:color="auto"/>
                    <w:right w:val="none" w:sz="0" w:space="0" w:color="auto"/>
                  </w:divBdr>
                  <w:divsChild>
                    <w:div w:id="73894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7157">
              <w:marLeft w:val="0"/>
              <w:marRight w:val="0"/>
              <w:marTop w:val="0"/>
              <w:marBottom w:val="0"/>
              <w:divBdr>
                <w:top w:val="none" w:sz="0" w:space="0" w:color="auto"/>
                <w:left w:val="none" w:sz="0" w:space="0" w:color="auto"/>
                <w:bottom w:val="none" w:sz="0" w:space="0" w:color="auto"/>
                <w:right w:val="none" w:sz="0" w:space="0" w:color="auto"/>
              </w:divBdr>
              <w:divsChild>
                <w:div w:id="1018695405">
                  <w:marLeft w:val="0"/>
                  <w:marRight w:val="0"/>
                  <w:marTop w:val="0"/>
                  <w:marBottom w:val="0"/>
                  <w:divBdr>
                    <w:top w:val="none" w:sz="0" w:space="0" w:color="auto"/>
                    <w:left w:val="none" w:sz="0" w:space="0" w:color="auto"/>
                    <w:bottom w:val="none" w:sz="0" w:space="0" w:color="auto"/>
                    <w:right w:val="none" w:sz="0" w:space="0" w:color="auto"/>
                  </w:divBdr>
                  <w:divsChild>
                    <w:div w:id="9537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87966">
              <w:marLeft w:val="0"/>
              <w:marRight w:val="0"/>
              <w:marTop w:val="0"/>
              <w:marBottom w:val="0"/>
              <w:divBdr>
                <w:top w:val="none" w:sz="0" w:space="0" w:color="auto"/>
                <w:left w:val="none" w:sz="0" w:space="0" w:color="auto"/>
                <w:bottom w:val="none" w:sz="0" w:space="0" w:color="auto"/>
                <w:right w:val="none" w:sz="0" w:space="0" w:color="auto"/>
              </w:divBdr>
              <w:divsChild>
                <w:div w:id="339433334">
                  <w:marLeft w:val="0"/>
                  <w:marRight w:val="0"/>
                  <w:marTop w:val="0"/>
                  <w:marBottom w:val="0"/>
                  <w:divBdr>
                    <w:top w:val="none" w:sz="0" w:space="0" w:color="auto"/>
                    <w:left w:val="none" w:sz="0" w:space="0" w:color="auto"/>
                    <w:bottom w:val="none" w:sz="0" w:space="0" w:color="auto"/>
                    <w:right w:val="none" w:sz="0" w:space="0" w:color="auto"/>
                  </w:divBdr>
                  <w:divsChild>
                    <w:div w:id="104005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23037">
              <w:marLeft w:val="0"/>
              <w:marRight w:val="0"/>
              <w:marTop w:val="0"/>
              <w:marBottom w:val="0"/>
              <w:divBdr>
                <w:top w:val="none" w:sz="0" w:space="0" w:color="auto"/>
                <w:left w:val="none" w:sz="0" w:space="0" w:color="auto"/>
                <w:bottom w:val="none" w:sz="0" w:space="0" w:color="auto"/>
                <w:right w:val="none" w:sz="0" w:space="0" w:color="auto"/>
              </w:divBdr>
              <w:divsChild>
                <w:div w:id="1695378474">
                  <w:marLeft w:val="0"/>
                  <w:marRight w:val="0"/>
                  <w:marTop w:val="0"/>
                  <w:marBottom w:val="0"/>
                  <w:divBdr>
                    <w:top w:val="none" w:sz="0" w:space="0" w:color="auto"/>
                    <w:left w:val="none" w:sz="0" w:space="0" w:color="auto"/>
                    <w:bottom w:val="none" w:sz="0" w:space="0" w:color="auto"/>
                    <w:right w:val="none" w:sz="0" w:space="0" w:color="auto"/>
                  </w:divBdr>
                  <w:divsChild>
                    <w:div w:id="12045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07974">
              <w:marLeft w:val="0"/>
              <w:marRight w:val="0"/>
              <w:marTop w:val="0"/>
              <w:marBottom w:val="0"/>
              <w:divBdr>
                <w:top w:val="none" w:sz="0" w:space="0" w:color="auto"/>
                <w:left w:val="none" w:sz="0" w:space="0" w:color="auto"/>
                <w:bottom w:val="none" w:sz="0" w:space="0" w:color="auto"/>
                <w:right w:val="none" w:sz="0" w:space="0" w:color="auto"/>
              </w:divBdr>
              <w:divsChild>
                <w:div w:id="945507250">
                  <w:marLeft w:val="0"/>
                  <w:marRight w:val="0"/>
                  <w:marTop w:val="0"/>
                  <w:marBottom w:val="0"/>
                  <w:divBdr>
                    <w:top w:val="none" w:sz="0" w:space="0" w:color="auto"/>
                    <w:left w:val="none" w:sz="0" w:space="0" w:color="auto"/>
                    <w:bottom w:val="none" w:sz="0" w:space="0" w:color="auto"/>
                    <w:right w:val="none" w:sz="0" w:space="0" w:color="auto"/>
                  </w:divBdr>
                  <w:divsChild>
                    <w:div w:id="10752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2328">
              <w:marLeft w:val="0"/>
              <w:marRight w:val="0"/>
              <w:marTop w:val="0"/>
              <w:marBottom w:val="0"/>
              <w:divBdr>
                <w:top w:val="none" w:sz="0" w:space="0" w:color="auto"/>
                <w:left w:val="none" w:sz="0" w:space="0" w:color="auto"/>
                <w:bottom w:val="none" w:sz="0" w:space="0" w:color="auto"/>
                <w:right w:val="none" w:sz="0" w:space="0" w:color="auto"/>
              </w:divBdr>
              <w:divsChild>
                <w:div w:id="2048530582">
                  <w:marLeft w:val="0"/>
                  <w:marRight w:val="0"/>
                  <w:marTop w:val="0"/>
                  <w:marBottom w:val="0"/>
                  <w:divBdr>
                    <w:top w:val="none" w:sz="0" w:space="0" w:color="auto"/>
                    <w:left w:val="none" w:sz="0" w:space="0" w:color="auto"/>
                    <w:bottom w:val="none" w:sz="0" w:space="0" w:color="auto"/>
                    <w:right w:val="none" w:sz="0" w:space="0" w:color="auto"/>
                  </w:divBdr>
                  <w:divsChild>
                    <w:div w:id="131532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3141">
              <w:marLeft w:val="0"/>
              <w:marRight w:val="0"/>
              <w:marTop w:val="0"/>
              <w:marBottom w:val="0"/>
              <w:divBdr>
                <w:top w:val="none" w:sz="0" w:space="0" w:color="auto"/>
                <w:left w:val="none" w:sz="0" w:space="0" w:color="auto"/>
                <w:bottom w:val="none" w:sz="0" w:space="0" w:color="auto"/>
                <w:right w:val="none" w:sz="0" w:space="0" w:color="auto"/>
              </w:divBdr>
              <w:divsChild>
                <w:div w:id="1151171362">
                  <w:marLeft w:val="0"/>
                  <w:marRight w:val="0"/>
                  <w:marTop w:val="0"/>
                  <w:marBottom w:val="0"/>
                  <w:divBdr>
                    <w:top w:val="none" w:sz="0" w:space="0" w:color="auto"/>
                    <w:left w:val="none" w:sz="0" w:space="0" w:color="auto"/>
                    <w:bottom w:val="none" w:sz="0" w:space="0" w:color="auto"/>
                    <w:right w:val="none" w:sz="0" w:space="0" w:color="auto"/>
                  </w:divBdr>
                  <w:divsChild>
                    <w:div w:id="14874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2523">
              <w:marLeft w:val="0"/>
              <w:marRight w:val="0"/>
              <w:marTop w:val="0"/>
              <w:marBottom w:val="0"/>
              <w:divBdr>
                <w:top w:val="none" w:sz="0" w:space="0" w:color="auto"/>
                <w:left w:val="none" w:sz="0" w:space="0" w:color="auto"/>
                <w:bottom w:val="none" w:sz="0" w:space="0" w:color="auto"/>
                <w:right w:val="none" w:sz="0" w:space="0" w:color="auto"/>
              </w:divBdr>
              <w:divsChild>
                <w:div w:id="1027215039">
                  <w:marLeft w:val="0"/>
                  <w:marRight w:val="0"/>
                  <w:marTop w:val="0"/>
                  <w:marBottom w:val="0"/>
                  <w:divBdr>
                    <w:top w:val="none" w:sz="0" w:space="0" w:color="auto"/>
                    <w:left w:val="none" w:sz="0" w:space="0" w:color="auto"/>
                    <w:bottom w:val="none" w:sz="0" w:space="0" w:color="auto"/>
                    <w:right w:val="none" w:sz="0" w:space="0" w:color="auto"/>
                  </w:divBdr>
                  <w:divsChild>
                    <w:div w:id="19709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15893">
              <w:marLeft w:val="0"/>
              <w:marRight w:val="0"/>
              <w:marTop w:val="0"/>
              <w:marBottom w:val="0"/>
              <w:divBdr>
                <w:top w:val="none" w:sz="0" w:space="0" w:color="auto"/>
                <w:left w:val="none" w:sz="0" w:space="0" w:color="auto"/>
                <w:bottom w:val="none" w:sz="0" w:space="0" w:color="auto"/>
                <w:right w:val="none" w:sz="0" w:space="0" w:color="auto"/>
              </w:divBdr>
              <w:divsChild>
                <w:div w:id="1450204680">
                  <w:marLeft w:val="0"/>
                  <w:marRight w:val="0"/>
                  <w:marTop w:val="0"/>
                  <w:marBottom w:val="0"/>
                  <w:divBdr>
                    <w:top w:val="none" w:sz="0" w:space="0" w:color="auto"/>
                    <w:left w:val="none" w:sz="0" w:space="0" w:color="auto"/>
                    <w:bottom w:val="none" w:sz="0" w:space="0" w:color="auto"/>
                    <w:right w:val="none" w:sz="0" w:space="0" w:color="auto"/>
                  </w:divBdr>
                  <w:divsChild>
                    <w:div w:id="76619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3609">
              <w:marLeft w:val="0"/>
              <w:marRight w:val="0"/>
              <w:marTop w:val="0"/>
              <w:marBottom w:val="0"/>
              <w:divBdr>
                <w:top w:val="none" w:sz="0" w:space="0" w:color="auto"/>
                <w:left w:val="none" w:sz="0" w:space="0" w:color="auto"/>
                <w:bottom w:val="none" w:sz="0" w:space="0" w:color="auto"/>
                <w:right w:val="none" w:sz="0" w:space="0" w:color="auto"/>
              </w:divBdr>
              <w:divsChild>
                <w:div w:id="1844274625">
                  <w:marLeft w:val="0"/>
                  <w:marRight w:val="0"/>
                  <w:marTop w:val="0"/>
                  <w:marBottom w:val="0"/>
                  <w:divBdr>
                    <w:top w:val="none" w:sz="0" w:space="0" w:color="auto"/>
                    <w:left w:val="none" w:sz="0" w:space="0" w:color="auto"/>
                    <w:bottom w:val="none" w:sz="0" w:space="0" w:color="auto"/>
                    <w:right w:val="none" w:sz="0" w:space="0" w:color="auto"/>
                  </w:divBdr>
                  <w:divsChild>
                    <w:div w:id="5190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8772">
              <w:marLeft w:val="0"/>
              <w:marRight w:val="0"/>
              <w:marTop w:val="0"/>
              <w:marBottom w:val="0"/>
              <w:divBdr>
                <w:top w:val="none" w:sz="0" w:space="0" w:color="auto"/>
                <w:left w:val="none" w:sz="0" w:space="0" w:color="auto"/>
                <w:bottom w:val="none" w:sz="0" w:space="0" w:color="auto"/>
                <w:right w:val="none" w:sz="0" w:space="0" w:color="auto"/>
              </w:divBdr>
              <w:divsChild>
                <w:div w:id="1580090740">
                  <w:marLeft w:val="0"/>
                  <w:marRight w:val="0"/>
                  <w:marTop w:val="0"/>
                  <w:marBottom w:val="0"/>
                  <w:divBdr>
                    <w:top w:val="none" w:sz="0" w:space="0" w:color="auto"/>
                    <w:left w:val="none" w:sz="0" w:space="0" w:color="auto"/>
                    <w:bottom w:val="none" w:sz="0" w:space="0" w:color="auto"/>
                    <w:right w:val="none" w:sz="0" w:space="0" w:color="auto"/>
                  </w:divBdr>
                  <w:divsChild>
                    <w:div w:id="18195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1568">
              <w:marLeft w:val="0"/>
              <w:marRight w:val="0"/>
              <w:marTop w:val="0"/>
              <w:marBottom w:val="0"/>
              <w:divBdr>
                <w:top w:val="none" w:sz="0" w:space="0" w:color="auto"/>
                <w:left w:val="none" w:sz="0" w:space="0" w:color="auto"/>
                <w:bottom w:val="none" w:sz="0" w:space="0" w:color="auto"/>
                <w:right w:val="none" w:sz="0" w:space="0" w:color="auto"/>
              </w:divBdr>
              <w:divsChild>
                <w:div w:id="1348560807">
                  <w:marLeft w:val="0"/>
                  <w:marRight w:val="0"/>
                  <w:marTop w:val="0"/>
                  <w:marBottom w:val="0"/>
                  <w:divBdr>
                    <w:top w:val="none" w:sz="0" w:space="0" w:color="auto"/>
                    <w:left w:val="none" w:sz="0" w:space="0" w:color="auto"/>
                    <w:bottom w:val="none" w:sz="0" w:space="0" w:color="auto"/>
                    <w:right w:val="none" w:sz="0" w:space="0" w:color="auto"/>
                  </w:divBdr>
                  <w:divsChild>
                    <w:div w:id="11208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4382">
              <w:marLeft w:val="0"/>
              <w:marRight w:val="0"/>
              <w:marTop w:val="0"/>
              <w:marBottom w:val="0"/>
              <w:divBdr>
                <w:top w:val="none" w:sz="0" w:space="0" w:color="auto"/>
                <w:left w:val="none" w:sz="0" w:space="0" w:color="auto"/>
                <w:bottom w:val="none" w:sz="0" w:space="0" w:color="auto"/>
                <w:right w:val="none" w:sz="0" w:space="0" w:color="auto"/>
              </w:divBdr>
              <w:divsChild>
                <w:div w:id="284236165">
                  <w:marLeft w:val="0"/>
                  <w:marRight w:val="0"/>
                  <w:marTop w:val="0"/>
                  <w:marBottom w:val="0"/>
                  <w:divBdr>
                    <w:top w:val="none" w:sz="0" w:space="0" w:color="auto"/>
                    <w:left w:val="none" w:sz="0" w:space="0" w:color="auto"/>
                    <w:bottom w:val="none" w:sz="0" w:space="0" w:color="auto"/>
                    <w:right w:val="none" w:sz="0" w:space="0" w:color="auto"/>
                  </w:divBdr>
                  <w:divsChild>
                    <w:div w:id="53847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1332">
              <w:marLeft w:val="0"/>
              <w:marRight w:val="0"/>
              <w:marTop w:val="0"/>
              <w:marBottom w:val="0"/>
              <w:divBdr>
                <w:top w:val="none" w:sz="0" w:space="0" w:color="auto"/>
                <w:left w:val="none" w:sz="0" w:space="0" w:color="auto"/>
                <w:bottom w:val="none" w:sz="0" w:space="0" w:color="auto"/>
                <w:right w:val="none" w:sz="0" w:space="0" w:color="auto"/>
              </w:divBdr>
              <w:divsChild>
                <w:div w:id="1550536157">
                  <w:marLeft w:val="0"/>
                  <w:marRight w:val="0"/>
                  <w:marTop w:val="0"/>
                  <w:marBottom w:val="0"/>
                  <w:divBdr>
                    <w:top w:val="none" w:sz="0" w:space="0" w:color="auto"/>
                    <w:left w:val="none" w:sz="0" w:space="0" w:color="auto"/>
                    <w:bottom w:val="none" w:sz="0" w:space="0" w:color="auto"/>
                    <w:right w:val="none" w:sz="0" w:space="0" w:color="auto"/>
                  </w:divBdr>
                  <w:divsChild>
                    <w:div w:id="19900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2480">
              <w:marLeft w:val="0"/>
              <w:marRight w:val="0"/>
              <w:marTop w:val="0"/>
              <w:marBottom w:val="0"/>
              <w:divBdr>
                <w:top w:val="none" w:sz="0" w:space="0" w:color="auto"/>
                <w:left w:val="none" w:sz="0" w:space="0" w:color="auto"/>
                <w:bottom w:val="none" w:sz="0" w:space="0" w:color="auto"/>
                <w:right w:val="none" w:sz="0" w:space="0" w:color="auto"/>
              </w:divBdr>
              <w:divsChild>
                <w:div w:id="1402211030">
                  <w:marLeft w:val="0"/>
                  <w:marRight w:val="0"/>
                  <w:marTop w:val="0"/>
                  <w:marBottom w:val="0"/>
                  <w:divBdr>
                    <w:top w:val="none" w:sz="0" w:space="0" w:color="auto"/>
                    <w:left w:val="none" w:sz="0" w:space="0" w:color="auto"/>
                    <w:bottom w:val="none" w:sz="0" w:space="0" w:color="auto"/>
                    <w:right w:val="none" w:sz="0" w:space="0" w:color="auto"/>
                  </w:divBdr>
                  <w:divsChild>
                    <w:div w:id="173743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1573">
              <w:marLeft w:val="0"/>
              <w:marRight w:val="0"/>
              <w:marTop w:val="0"/>
              <w:marBottom w:val="0"/>
              <w:divBdr>
                <w:top w:val="none" w:sz="0" w:space="0" w:color="auto"/>
                <w:left w:val="none" w:sz="0" w:space="0" w:color="auto"/>
                <w:bottom w:val="none" w:sz="0" w:space="0" w:color="auto"/>
                <w:right w:val="none" w:sz="0" w:space="0" w:color="auto"/>
              </w:divBdr>
              <w:divsChild>
                <w:div w:id="193347980">
                  <w:marLeft w:val="0"/>
                  <w:marRight w:val="0"/>
                  <w:marTop w:val="0"/>
                  <w:marBottom w:val="0"/>
                  <w:divBdr>
                    <w:top w:val="none" w:sz="0" w:space="0" w:color="auto"/>
                    <w:left w:val="none" w:sz="0" w:space="0" w:color="auto"/>
                    <w:bottom w:val="none" w:sz="0" w:space="0" w:color="auto"/>
                    <w:right w:val="none" w:sz="0" w:space="0" w:color="auto"/>
                  </w:divBdr>
                  <w:divsChild>
                    <w:div w:id="8602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75691">
              <w:marLeft w:val="0"/>
              <w:marRight w:val="0"/>
              <w:marTop w:val="0"/>
              <w:marBottom w:val="0"/>
              <w:divBdr>
                <w:top w:val="none" w:sz="0" w:space="0" w:color="auto"/>
                <w:left w:val="none" w:sz="0" w:space="0" w:color="auto"/>
                <w:bottom w:val="none" w:sz="0" w:space="0" w:color="auto"/>
                <w:right w:val="none" w:sz="0" w:space="0" w:color="auto"/>
              </w:divBdr>
              <w:divsChild>
                <w:div w:id="1988588490">
                  <w:marLeft w:val="0"/>
                  <w:marRight w:val="0"/>
                  <w:marTop w:val="0"/>
                  <w:marBottom w:val="0"/>
                  <w:divBdr>
                    <w:top w:val="none" w:sz="0" w:space="0" w:color="auto"/>
                    <w:left w:val="none" w:sz="0" w:space="0" w:color="auto"/>
                    <w:bottom w:val="none" w:sz="0" w:space="0" w:color="auto"/>
                    <w:right w:val="none" w:sz="0" w:space="0" w:color="auto"/>
                  </w:divBdr>
                  <w:divsChild>
                    <w:div w:id="207932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3103">
              <w:marLeft w:val="0"/>
              <w:marRight w:val="0"/>
              <w:marTop w:val="0"/>
              <w:marBottom w:val="0"/>
              <w:divBdr>
                <w:top w:val="none" w:sz="0" w:space="0" w:color="auto"/>
                <w:left w:val="none" w:sz="0" w:space="0" w:color="auto"/>
                <w:bottom w:val="none" w:sz="0" w:space="0" w:color="auto"/>
                <w:right w:val="none" w:sz="0" w:space="0" w:color="auto"/>
              </w:divBdr>
              <w:divsChild>
                <w:div w:id="414784117">
                  <w:marLeft w:val="0"/>
                  <w:marRight w:val="0"/>
                  <w:marTop w:val="0"/>
                  <w:marBottom w:val="0"/>
                  <w:divBdr>
                    <w:top w:val="none" w:sz="0" w:space="0" w:color="auto"/>
                    <w:left w:val="none" w:sz="0" w:space="0" w:color="auto"/>
                    <w:bottom w:val="none" w:sz="0" w:space="0" w:color="auto"/>
                    <w:right w:val="none" w:sz="0" w:space="0" w:color="auto"/>
                  </w:divBdr>
                  <w:divsChild>
                    <w:div w:id="8425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7771">
              <w:marLeft w:val="0"/>
              <w:marRight w:val="0"/>
              <w:marTop w:val="0"/>
              <w:marBottom w:val="0"/>
              <w:divBdr>
                <w:top w:val="none" w:sz="0" w:space="0" w:color="auto"/>
                <w:left w:val="none" w:sz="0" w:space="0" w:color="auto"/>
                <w:bottom w:val="none" w:sz="0" w:space="0" w:color="auto"/>
                <w:right w:val="none" w:sz="0" w:space="0" w:color="auto"/>
              </w:divBdr>
              <w:divsChild>
                <w:div w:id="1701658969">
                  <w:marLeft w:val="0"/>
                  <w:marRight w:val="0"/>
                  <w:marTop w:val="0"/>
                  <w:marBottom w:val="0"/>
                  <w:divBdr>
                    <w:top w:val="none" w:sz="0" w:space="0" w:color="auto"/>
                    <w:left w:val="none" w:sz="0" w:space="0" w:color="auto"/>
                    <w:bottom w:val="none" w:sz="0" w:space="0" w:color="auto"/>
                    <w:right w:val="none" w:sz="0" w:space="0" w:color="auto"/>
                  </w:divBdr>
                  <w:divsChild>
                    <w:div w:id="156660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09081">
              <w:marLeft w:val="0"/>
              <w:marRight w:val="0"/>
              <w:marTop w:val="0"/>
              <w:marBottom w:val="0"/>
              <w:divBdr>
                <w:top w:val="none" w:sz="0" w:space="0" w:color="auto"/>
                <w:left w:val="none" w:sz="0" w:space="0" w:color="auto"/>
                <w:bottom w:val="none" w:sz="0" w:space="0" w:color="auto"/>
                <w:right w:val="none" w:sz="0" w:space="0" w:color="auto"/>
              </w:divBdr>
              <w:divsChild>
                <w:div w:id="1656453794">
                  <w:marLeft w:val="0"/>
                  <w:marRight w:val="0"/>
                  <w:marTop w:val="0"/>
                  <w:marBottom w:val="0"/>
                  <w:divBdr>
                    <w:top w:val="none" w:sz="0" w:space="0" w:color="auto"/>
                    <w:left w:val="none" w:sz="0" w:space="0" w:color="auto"/>
                    <w:bottom w:val="none" w:sz="0" w:space="0" w:color="auto"/>
                    <w:right w:val="none" w:sz="0" w:space="0" w:color="auto"/>
                  </w:divBdr>
                  <w:divsChild>
                    <w:div w:id="164778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1567">
              <w:marLeft w:val="0"/>
              <w:marRight w:val="0"/>
              <w:marTop w:val="0"/>
              <w:marBottom w:val="0"/>
              <w:divBdr>
                <w:top w:val="none" w:sz="0" w:space="0" w:color="auto"/>
                <w:left w:val="none" w:sz="0" w:space="0" w:color="auto"/>
                <w:bottom w:val="none" w:sz="0" w:space="0" w:color="auto"/>
                <w:right w:val="none" w:sz="0" w:space="0" w:color="auto"/>
              </w:divBdr>
              <w:divsChild>
                <w:div w:id="695160766">
                  <w:marLeft w:val="0"/>
                  <w:marRight w:val="0"/>
                  <w:marTop w:val="0"/>
                  <w:marBottom w:val="0"/>
                  <w:divBdr>
                    <w:top w:val="none" w:sz="0" w:space="0" w:color="auto"/>
                    <w:left w:val="none" w:sz="0" w:space="0" w:color="auto"/>
                    <w:bottom w:val="none" w:sz="0" w:space="0" w:color="auto"/>
                    <w:right w:val="none" w:sz="0" w:space="0" w:color="auto"/>
                  </w:divBdr>
                  <w:divsChild>
                    <w:div w:id="16952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90136">
              <w:marLeft w:val="0"/>
              <w:marRight w:val="0"/>
              <w:marTop w:val="0"/>
              <w:marBottom w:val="0"/>
              <w:divBdr>
                <w:top w:val="none" w:sz="0" w:space="0" w:color="auto"/>
                <w:left w:val="none" w:sz="0" w:space="0" w:color="auto"/>
                <w:bottom w:val="none" w:sz="0" w:space="0" w:color="auto"/>
                <w:right w:val="none" w:sz="0" w:space="0" w:color="auto"/>
              </w:divBdr>
              <w:divsChild>
                <w:div w:id="85152056">
                  <w:marLeft w:val="0"/>
                  <w:marRight w:val="0"/>
                  <w:marTop w:val="0"/>
                  <w:marBottom w:val="0"/>
                  <w:divBdr>
                    <w:top w:val="none" w:sz="0" w:space="0" w:color="auto"/>
                    <w:left w:val="none" w:sz="0" w:space="0" w:color="auto"/>
                    <w:bottom w:val="none" w:sz="0" w:space="0" w:color="auto"/>
                    <w:right w:val="none" w:sz="0" w:space="0" w:color="auto"/>
                  </w:divBdr>
                  <w:divsChild>
                    <w:div w:id="9377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60633">
              <w:marLeft w:val="0"/>
              <w:marRight w:val="0"/>
              <w:marTop w:val="0"/>
              <w:marBottom w:val="0"/>
              <w:divBdr>
                <w:top w:val="none" w:sz="0" w:space="0" w:color="auto"/>
                <w:left w:val="none" w:sz="0" w:space="0" w:color="auto"/>
                <w:bottom w:val="none" w:sz="0" w:space="0" w:color="auto"/>
                <w:right w:val="none" w:sz="0" w:space="0" w:color="auto"/>
              </w:divBdr>
              <w:divsChild>
                <w:div w:id="2109809307">
                  <w:marLeft w:val="0"/>
                  <w:marRight w:val="0"/>
                  <w:marTop w:val="0"/>
                  <w:marBottom w:val="0"/>
                  <w:divBdr>
                    <w:top w:val="none" w:sz="0" w:space="0" w:color="auto"/>
                    <w:left w:val="none" w:sz="0" w:space="0" w:color="auto"/>
                    <w:bottom w:val="none" w:sz="0" w:space="0" w:color="auto"/>
                    <w:right w:val="none" w:sz="0" w:space="0" w:color="auto"/>
                  </w:divBdr>
                  <w:divsChild>
                    <w:div w:id="16520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1421">
              <w:marLeft w:val="0"/>
              <w:marRight w:val="0"/>
              <w:marTop w:val="0"/>
              <w:marBottom w:val="0"/>
              <w:divBdr>
                <w:top w:val="none" w:sz="0" w:space="0" w:color="auto"/>
                <w:left w:val="none" w:sz="0" w:space="0" w:color="auto"/>
                <w:bottom w:val="none" w:sz="0" w:space="0" w:color="auto"/>
                <w:right w:val="none" w:sz="0" w:space="0" w:color="auto"/>
              </w:divBdr>
              <w:divsChild>
                <w:div w:id="1582179411">
                  <w:marLeft w:val="0"/>
                  <w:marRight w:val="0"/>
                  <w:marTop w:val="0"/>
                  <w:marBottom w:val="0"/>
                  <w:divBdr>
                    <w:top w:val="none" w:sz="0" w:space="0" w:color="auto"/>
                    <w:left w:val="none" w:sz="0" w:space="0" w:color="auto"/>
                    <w:bottom w:val="none" w:sz="0" w:space="0" w:color="auto"/>
                    <w:right w:val="none" w:sz="0" w:space="0" w:color="auto"/>
                  </w:divBdr>
                  <w:divsChild>
                    <w:div w:id="44566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3941">
              <w:marLeft w:val="0"/>
              <w:marRight w:val="0"/>
              <w:marTop w:val="0"/>
              <w:marBottom w:val="0"/>
              <w:divBdr>
                <w:top w:val="none" w:sz="0" w:space="0" w:color="auto"/>
                <w:left w:val="none" w:sz="0" w:space="0" w:color="auto"/>
                <w:bottom w:val="none" w:sz="0" w:space="0" w:color="auto"/>
                <w:right w:val="none" w:sz="0" w:space="0" w:color="auto"/>
              </w:divBdr>
              <w:divsChild>
                <w:div w:id="894581920">
                  <w:marLeft w:val="0"/>
                  <w:marRight w:val="0"/>
                  <w:marTop w:val="0"/>
                  <w:marBottom w:val="0"/>
                  <w:divBdr>
                    <w:top w:val="none" w:sz="0" w:space="0" w:color="auto"/>
                    <w:left w:val="none" w:sz="0" w:space="0" w:color="auto"/>
                    <w:bottom w:val="none" w:sz="0" w:space="0" w:color="auto"/>
                    <w:right w:val="none" w:sz="0" w:space="0" w:color="auto"/>
                  </w:divBdr>
                  <w:divsChild>
                    <w:div w:id="156332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6520">
              <w:marLeft w:val="0"/>
              <w:marRight w:val="0"/>
              <w:marTop w:val="0"/>
              <w:marBottom w:val="0"/>
              <w:divBdr>
                <w:top w:val="none" w:sz="0" w:space="0" w:color="auto"/>
                <w:left w:val="none" w:sz="0" w:space="0" w:color="auto"/>
                <w:bottom w:val="none" w:sz="0" w:space="0" w:color="auto"/>
                <w:right w:val="none" w:sz="0" w:space="0" w:color="auto"/>
              </w:divBdr>
              <w:divsChild>
                <w:div w:id="57554073">
                  <w:marLeft w:val="0"/>
                  <w:marRight w:val="0"/>
                  <w:marTop w:val="0"/>
                  <w:marBottom w:val="0"/>
                  <w:divBdr>
                    <w:top w:val="none" w:sz="0" w:space="0" w:color="auto"/>
                    <w:left w:val="none" w:sz="0" w:space="0" w:color="auto"/>
                    <w:bottom w:val="none" w:sz="0" w:space="0" w:color="auto"/>
                    <w:right w:val="none" w:sz="0" w:space="0" w:color="auto"/>
                  </w:divBdr>
                  <w:divsChild>
                    <w:div w:id="12754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9991">
              <w:marLeft w:val="0"/>
              <w:marRight w:val="0"/>
              <w:marTop w:val="0"/>
              <w:marBottom w:val="0"/>
              <w:divBdr>
                <w:top w:val="none" w:sz="0" w:space="0" w:color="auto"/>
                <w:left w:val="none" w:sz="0" w:space="0" w:color="auto"/>
                <w:bottom w:val="none" w:sz="0" w:space="0" w:color="auto"/>
                <w:right w:val="none" w:sz="0" w:space="0" w:color="auto"/>
              </w:divBdr>
              <w:divsChild>
                <w:div w:id="430122551">
                  <w:marLeft w:val="0"/>
                  <w:marRight w:val="0"/>
                  <w:marTop w:val="0"/>
                  <w:marBottom w:val="0"/>
                  <w:divBdr>
                    <w:top w:val="none" w:sz="0" w:space="0" w:color="auto"/>
                    <w:left w:val="none" w:sz="0" w:space="0" w:color="auto"/>
                    <w:bottom w:val="none" w:sz="0" w:space="0" w:color="auto"/>
                    <w:right w:val="none" w:sz="0" w:space="0" w:color="auto"/>
                  </w:divBdr>
                  <w:divsChild>
                    <w:div w:id="16270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79230">
              <w:marLeft w:val="0"/>
              <w:marRight w:val="0"/>
              <w:marTop w:val="0"/>
              <w:marBottom w:val="0"/>
              <w:divBdr>
                <w:top w:val="none" w:sz="0" w:space="0" w:color="auto"/>
                <w:left w:val="none" w:sz="0" w:space="0" w:color="auto"/>
                <w:bottom w:val="none" w:sz="0" w:space="0" w:color="auto"/>
                <w:right w:val="none" w:sz="0" w:space="0" w:color="auto"/>
              </w:divBdr>
              <w:divsChild>
                <w:div w:id="505563201">
                  <w:marLeft w:val="0"/>
                  <w:marRight w:val="0"/>
                  <w:marTop w:val="0"/>
                  <w:marBottom w:val="0"/>
                  <w:divBdr>
                    <w:top w:val="none" w:sz="0" w:space="0" w:color="auto"/>
                    <w:left w:val="none" w:sz="0" w:space="0" w:color="auto"/>
                    <w:bottom w:val="none" w:sz="0" w:space="0" w:color="auto"/>
                    <w:right w:val="none" w:sz="0" w:space="0" w:color="auto"/>
                  </w:divBdr>
                  <w:divsChild>
                    <w:div w:id="80566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92260">
              <w:marLeft w:val="0"/>
              <w:marRight w:val="0"/>
              <w:marTop w:val="0"/>
              <w:marBottom w:val="0"/>
              <w:divBdr>
                <w:top w:val="none" w:sz="0" w:space="0" w:color="auto"/>
                <w:left w:val="none" w:sz="0" w:space="0" w:color="auto"/>
                <w:bottom w:val="none" w:sz="0" w:space="0" w:color="auto"/>
                <w:right w:val="none" w:sz="0" w:space="0" w:color="auto"/>
              </w:divBdr>
              <w:divsChild>
                <w:div w:id="1526796168">
                  <w:marLeft w:val="0"/>
                  <w:marRight w:val="0"/>
                  <w:marTop w:val="0"/>
                  <w:marBottom w:val="0"/>
                  <w:divBdr>
                    <w:top w:val="none" w:sz="0" w:space="0" w:color="auto"/>
                    <w:left w:val="none" w:sz="0" w:space="0" w:color="auto"/>
                    <w:bottom w:val="none" w:sz="0" w:space="0" w:color="auto"/>
                    <w:right w:val="none" w:sz="0" w:space="0" w:color="auto"/>
                  </w:divBdr>
                  <w:divsChild>
                    <w:div w:id="12967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43308">
              <w:marLeft w:val="0"/>
              <w:marRight w:val="0"/>
              <w:marTop w:val="0"/>
              <w:marBottom w:val="0"/>
              <w:divBdr>
                <w:top w:val="none" w:sz="0" w:space="0" w:color="auto"/>
                <w:left w:val="none" w:sz="0" w:space="0" w:color="auto"/>
                <w:bottom w:val="none" w:sz="0" w:space="0" w:color="auto"/>
                <w:right w:val="none" w:sz="0" w:space="0" w:color="auto"/>
              </w:divBdr>
              <w:divsChild>
                <w:div w:id="347102502">
                  <w:marLeft w:val="0"/>
                  <w:marRight w:val="0"/>
                  <w:marTop w:val="0"/>
                  <w:marBottom w:val="0"/>
                  <w:divBdr>
                    <w:top w:val="none" w:sz="0" w:space="0" w:color="auto"/>
                    <w:left w:val="none" w:sz="0" w:space="0" w:color="auto"/>
                    <w:bottom w:val="none" w:sz="0" w:space="0" w:color="auto"/>
                    <w:right w:val="none" w:sz="0" w:space="0" w:color="auto"/>
                  </w:divBdr>
                  <w:divsChild>
                    <w:div w:id="53608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6880">
              <w:marLeft w:val="0"/>
              <w:marRight w:val="0"/>
              <w:marTop w:val="0"/>
              <w:marBottom w:val="0"/>
              <w:divBdr>
                <w:top w:val="none" w:sz="0" w:space="0" w:color="auto"/>
                <w:left w:val="none" w:sz="0" w:space="0" w:color="auto"/>
                <w:bottom w:val="none" w:sz="0" w:space="0" w:color="auto"/>
                <w:right w:val="none" w:sz="0" w:space="0" w:color="auto"/>
              </w:divBdr>
              <w:divsChild>
                <w:div w:id="2084646335">
                  <w:marLeft w:val="0"/>
                  <w:marRight w:val="0"/>
                  <w:marTop w:val="0"/>
                  <w:marBottom w:val="0"/>
                  <w:divBdr>
                    <w:top w:val="none" w:sz="0" w:space="0" w:color="auto"/>
                    <w:left w:val="none" w:sz="0" w:space="0" w:color="auto"/>
                    <w:bottom w:val="none" w:sz="0" w:space="0" w:color="auto"/>
                    <w:right w:val="none" w:sz="0" w:space="0" w:color="auto"/>
                  </w:divBdr>
                  <w:divsChild>
                    <w:div w:id="3964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067080">
              <w:marLeft w:val="0"/>
              <w:marRight w:val="0"/>
              <w:marTop w:val="0"/>
              <w:marBottom w:val="0"/>
              <w:divBdr>
                <w:top w:val="none" w:sz="0" w:space="0" w:color="auto"/>
                <w:left w:val="none" w:sz="0" w:space="0" w:color="auto"/>
                <w:bottom w:val="none" w:sz="0" w:space="0" w:color="auto"/>
                <w:right w:val="none" w:sz="0" w:space="0" w:color="auto"/>
              </w:divBdr>
              <w:divsChild>
                <w:div w:id="1962417907">
                  <w:marLeft w:val="0"/>
                  <w:marRight w:val="0"/>
                  <w:marTop w:val="0"/>
                  <w:marBottom w:val="0"/>
                  <w:divBdr>
                    <w:top w:val="none" w:sz="0" w:space="0" w:color="auto"/>
                    <w:left w:val="none" w:sz="0" w:space="0" w:color="auto"/>
                    <w:bottom w:val="none" w:sz="0" w:space="0" w:color="auto"/>
                    <w:right w:val="none" w:sz="0" w:space="0" w:color="auto"/>
                  </w:divBdr>
                  <w:divsChild>
                    <w:div w:id="20782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895">
              <w:marLeft w:val="0"/>
              <w:marRight w:val="0"/>
              <w:marTop w:val="0"/>
              <w:marBottom w:val="0"/>
              <w:divBdr>
                <w:top w:val="none" w:sz="0" w:space="0" w:color="auto"/>
                <w:left w:val="none" w:sz="0" w:space="0" w:color="auto"/>
                <w:bottom w:val="none" w:sz="0" w:space="0" w:color="auto"/>
                <w:right w:val="none" w:sz="0" w:space="0" w:color="auto"/>
              </w:divBdr>
              <w:divsChild>
                <w:div w:id="1995714657">
                  <w:marLeft w:val="0"/>
                  <w:marRight w:val="0"/>
                  <w:marTop w:val="0"/>
                  <w:marBottom w:val="0"/>
                  <w:divBdr>
                    <w:top w:val="none" w:sz="0" w:space="0" w:color="auto"/>
                    <w:left w:val="none" w:sz="0" w:space="0" w:color="auto"/>
                    <w:bottom w:val="none" w:sz="0" w:space="0" w:color="auto"/>
                    <w:right w:val="none" w:sz="0" w:space="0" w:color="auto"/>
                  </w:divBdr>
                  <w:divsChild>
                    <w:div w:id="21412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06135">
              <w:marLeft w:val="0"/>
              <w:marRight w:val="0"/>
              <w:marTop w:val="0"/>
              <w:marBottom w:val="0"/>
              <w:divBdr>
                <w:top w:val="none" w:sz="0" w:space="0" w:color="auto"/>
                <w:left w:val="none" w:sz="0" w:space="0" w:color="auto"/>
                <w:bottom w:val="none" w:sz="0" w:space="0" w:color="auto"/>
                <w:right w:val="none" w:sz="0" w:space="0" w:color="auto"/>
              </w:divBdr>
              <w:divsChild>
                <w:div w:id="745878086">
                  <w:marLeft w:val="0"/>
                  <w:marRight w:val="0"/>
                  <w:marTop w:val="0"/>
                  <w:marBottom w:val="0"/>
                  <w:divBdr>
                    <w:top w:val="none" w:sz="0" w:space="0" w:color="auto"/>
                    <w:left w:val="none" w:sz="0" w:space="0" w:color="auto"/>
                    <w:bottom w:val="none" w:sz="0" w:space="0" w:color="auto"/>
                    <w:right w:val="none" w:sz="0" w:space="0" w:color="auto"/>
                  </w:divBdr>
                  <w:divsChild>
                    <w:div w:id="12369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20283">
              <w:marLeft w:val="0"/>
              <w:marRight w:val="0"/>
              <w:marTop w:val="0"/>
              <w:marBottom w:val="0"/>
              <w:divBdr>
                <w:top w:val="none" w:sz="0" w:space="0" w:color="auto"/>
                <w:left w:val="none" w:sz="0" w:space="0" w:color="auto"/>
                <w:bottom w:val="none" w:sz="0" w:space="0" w:color="auto"/>
                <w:right w:val="none" w:sz="0" w:space="0" w:color="auto"/>
              </w:divBdr>
              <w:divsChild>
                <w:div w:id="54865732">
                  <w:marLeft w:val="0"/>
                  <w:marRight w:val="0"/>
                  <w:marTop w:val="0"/>
                  <w:marBottom w:val="0"/>
                  <w:divBdr>
                    <w:top w:val="none" w:sz="0" w:space="0" w:color="auto"/>
                    <w:left w:val="none" w:sz="0" w:space="0" w:color="auto"/>
                    <w:bottom w:val="none" w:sz="0" w:space="0" w:color="auto"/>
                    <w:right w:val="none" w:sz="0" w:space="0" w:color="auto"/>
                  </w:divBdr>
                  <w:divsChild>
                    <w:div w:id="964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3983">
              <w:marLeft w:val="0"/>
              <w:marRight w:val="0"/>
              <w:marTop w:val="0"/>
              <w:marBottom w:val="0"/>
              <w:divBdr>
                <w:top w:val="none" w:sz="0" w:space="0" w:color="auto"/>
                <w:left w:val="none" w:sz="0" w:space="0" w:color="auto"/>
                <w:bottom w:val="none" w:sz="0" w:space="0" w:color="auto"/>
                <w:right w:val="none" w:sz="0" w:space="0" w:color="auto"/>
              </w:divBdr>
              <w:divsChild>
                <w:div w:id="612707242">
                  <w:marLeft w:val="0"/>
                  <w:marRight w:val="0"/>
                  <w:marTop w:val="0"/>
                  <w:marBottom w:val="0"/>
                  <w:divBdr>
                    <w:top w:val="none" w:sz="0" w:space="0" w:color="auto"/>
                    <w:left w:val="none" w:sz="0" w:space="0" w:color="auto"/>
                    <w:bottom w:val="none" w:sz="0" w:space="0" w:color="auto"/>
                    <w:right w:val="none" w:sz="0" w:space="0" w:color="auto"/>
                  </w:divBdr>
                  <w:divsChild>
                    <w:div w:id="188227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3644">
              <w:marLeft w:val="0"/>
              <w:marRight w:val="0"/>
              <w:marTop w:val="0"/>
              <w:marBottom w:val="0"/>
              <w:divBdr>
                <w:top w:val="none" w:sz="0" w:space="0" w:color="auto"/>
                <w:left w:val="none" w:sz="0" w:space="0" w:color="auto"/>
                <w:bottom w:val="none" w:sz="0" w:space="0" w:color="auto"/>
                <w:right w:val="none" w:sz="0" w:space="0" w:color="auto"/>
              </w:divBdr>
              <w:divsChild>
                <w:div w:id="86196850">
                  <w:marLeft w:val="0"/>
                  <w:marRight w:val="0"/>
                  <w:marTop w:val="0"/>
                  <w:marBottom w:val="0"/>
                  <w:divBdr>
                    <w:top w:val="none" w:sz="0" w:space="0" w:color="auto"/>
                    <w:left w:val="none" w:sz="0" w:space="0" w:color="auto"/>
                    <w:bottom w:val="none" w:sz="0" w:space="0" w:color="auto"/>
                    <w:right w:val="none" w:sz="0" w:space="0" w:color="auto"/>
                  </w:divBdr>
                  <w:divsChild>
                    <w:div w:id="39435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91130">
              <w:marLeft w:val="0"/>
              <w:marRight w:val="0"/>
              <w:marTop w:val="0"/>
              <w:marBottom w:val="0"/>
              <w:divBdr>
                <w:top w:val="none" w:sz="0" w:space="0" w:color="auto"/>
                <w:left w:val="none" w:sz="0" w:space="0" w:color="auto"/>
                <w:bottom w:val="none" w:sz="0" w:space="0" w:color="auto"/>
                <w:right w:val="none" w:sz="0" w:space="0" w:color="auto"/>
              </w:divBdr>
              <w:divsChild>
                <w:div w:id="1457259366">
                  <w:marLeft w:val="0"/>
                  <w:marRight w:val="0"/>
                  <w:marTop w:val="0"/>
                  <w:marBottom w:val="0"/>
                  <w:divBdr>
                    <w:top w:val="none" w:sz="0" w:space="0" w:color="auto"/>
                    <w:left w:val="none" w:sz="0" w:space="0" w:color="auto"/>
                    <w:bottom w:val="none" w:sz="0" w:space="0" w:color="auto"/>
                    <w:right w:val="none" w:sz="0" w:space="0" w:color="auto"/>
                  </w:divBdr>
                  <w:divsChild>
                    <w:div w:id="208741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1085">
              <w:marLeft w:val="0"/>
              <w:marRight w:val="0"/>
              <w:marTop w:val="0"/>
              <w:marBottom w:val="0"/>
              <w:divBdr>
                <w:top w:val="none" w:sz="0" w:space="0" w:color="auto"/>
                <w:left w:val="none" w:sz="0" w:space="0" w:color="auto"/>
                <w:bottom w:val="none" w:sz="0" w:space="0" w:color="auto"/>
                <w:right w:val="none" w:sz="0" w:space="0" w:color="auto"/>
              </w:divBdr>
              <w:divsChild>
                <w:div w:id="1393384580">
                  <w:marLeft w:val="0"/>
                  <w:marRight w:val="0"/>
                  <w:marTop w:val="0"/>
                  <w:marBottom w:val="0"/>
                  <w:divBdr>
                    <w:top w:val="none" w:sz="0" w:space="0" w:color="auto"/>
                    <w:left w:val="none" w:sz="0" w:space="0" w:color="auto"/>
                    <w:bottom w:val="none" w:sz="0" w:space="0" w:color="auto"/>
                    <w:right w:val="none" w:sz="0" w:space="0" w:color="auto"/>
                  </w:divBdr>
                  <w:divsChild>
                    <w:div w:id="9344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3794">
              <w:marLeft w:val="0"/>
              <w:marRight w:val="0"/>
              <w:marTop w:val="0"/>
              <w:marBottom w:val="0"/>
              <w:divBdr>
                <w:top w:val="none" w:sz="0" w:space="0" w:color="auto"/>
                <w:left w:val="none" w:sz="0" w:space="0" w:color="auto"/>
                <w:bottom w:val="none" w:sz="0" w:space="0" w:color="auto"/>
                <w:right w:val="none" w:sz="0" w:space="0" w:color="auto"/>
              </w:divBdr>
              <w:divsChild>
                <w:div w:id="1205211468">
                  <w:marLeft w:val="0"/>
                  <w:marRight w:val="0"/>
                  <w:marTop w:val="0"/>
                  <w:marBottom w:val="0"/>
                  <w:divBdr>
                    <w:top w:val="none" w:sz="0" w:space="0" w:color="auto"/>
                    <w:left w:val="none" w:sz="0" w:space="0" w:color="auto"/>
                    <w:bottom w:val="none" w:sz="0" w:space="0" w:color="auto"/>
                    <w:right w:val="none" w:sz="0" w:space="0" w:color="auto"/>
                  </w:divBdr>
                  <w:divsChild>
                    <w:div w:id="62766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6389">
              <w:marLeft w:val="0"/>
              <w:marRight w:val="0"/>
              <w:marTop w:val="0"/>
              <w:marBottom w:val="0"/>
              <w:divBdr>
                <w:top w:val="none" w:sz="0" w:space="0" w:color="auto"/>
                <w:left w:val="none" w:sz="0" w:space="0" w:color="auto"/>
                <w:bottom w:val="none" w:sz="0" w:space="0" w:color="auto"/>
                <w:right w:val="none" w:sz="0" w:space="0" w:color="auto"/>
              </w:divBdr>
              <w:divsChild>
                <w:div w:id="834807290">
                  <w:marLeft w:val="0"/>
                  <w:marRight w:val="0"/>
                  <w:marTop w:val="0"/>
                  <w:marBottom w:val="0"/>
                  <w:divBdr>
                    <w:top w:val="none" w:sz="0" w:space="0" w:color="auto"/>
                    <w:left w:val="none" w:sz="0" w:space="0" w:color="auto"/>
                    <w:bottom w:val="none" w:sz="0" w:space="0" w:color="auto"/>
                    <w:right w:val="none" w:sz="0" w:space="0" w:color="auto"/>
                  </w:divBdr>
                  <w:divsChild>
                    <w:div w:id="20872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363">
              <w:marLeft w:val="0"/>
              <w:marRight w:val="0"/>
              <w:marTop w:val="0"/>
              <w:marBottom w:val="0"/>
              <w:divBdr>
                <w:top w:val="none" w:sz="0" w:space="0" w:color="auto"/>
                <w:left w:val="none" w:sz="0" w:space="0" w:color="auto"/>
                <w:bottom w:val="none" w:sz="0" w:space="0" w:color="auto"/>
                <w:right w:val="none" w:sz="0" w:space="0" w:color="auto"/>
              </w:divBdr>
              <w:divsChild>
                <w:div w:id="218059406">
                  <w:marLeft w:val="0"/>
                  <w:marRight w:val="0"/>
                  <w:marTop w:val="0"/>
                  <w:marBottom w:val="0"/>
                  <w:divBdr>
                    <w:top w:val="none" w:sz="0" w:space="0" w:color="auto"/>
                    <w:left w:val="none" w:sz="0" w:space="0" w:color="auto"/>
                    <w:bottom w:val="none" w:sz="0" w:space="0" w:color="auto"/>
                    <w:right w:val="none" w:sz="0" w:space="0" w:color="auto"/>
                  </w:divBdr>
                  <w:divsChild>
                    <w:div w:id="15885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91368">
              <w:marLeft w:val="0"/>
              <w:marRight w:val="0"/>
              <w:marTop w:val="0"/>
              <w:marBottom w:val="0"/>
              <w:divBdr>
                <w:top w:val="none" w:sz="0" w:space="0" w:color="auto"/>
                <w:left w:val="none" w:sz="0" w:space="0" w:color="auto"/>
                <w:bottom w:val="none" w:sz="0" w:space="0" w:color="auto"/>
                <w:right w:val="none" w:sz="0" w:space="0" w:color="auto"/>
              </w:divBdr>
              <w:divsChild>
                <w:div w:id="149490533">
                  <w:marLeft w:val="0"/>
                  <w:marRight w:val="0"/>
                  <w:marTop w:val="0"/>
                  <w:marBottom w:val="0"/>
                  <w:divBdr>
                    <w:top w:val="none" w:sz="0" w:space="0" w:color="auto"/>
                    <w:left w:val="none" w:sz="0" w:space="0" w:color="auto"/>
                    <w:bottom w:val="none" w:sz="0" w:space="0" w:color="auto"/>
                    <w:right w:val="none" w:sz="0" w:space="0" w:color="auto"/>
                  </w:divBdr>
                  <w:divsChild>
                    <w:div w:id="18090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89263">
              <w:marLeft w:val="0"/>
              <w:marRight w:val="0"/>
              <w:marTop w:val="0"/>
              <w:marBottom w:val="0"/>
              <w:divBdr>
                <w:top w:val="none" w:sz="0" w:space="0" w:color="auto"/>
                <w:left w:val="none" w:sz="0" w:space="0" w:color="auto"/>
                <w:bottom w:val="none" w:sz="0" w:space="0" w:color="auto"/>
                <w:right w:val="none" w:sz="0" w:space="0" w:color="auto"/>
              </w:divBdr>
              <w:divsChild>
                <w:div w:id="700323686">
                  <w:marLeft w:val="0"/>
                  <w:marRight w:val="0"/>
                  <w:marTop w:val="0"/>
                  <w:marBottom w:val="0"/>
                  <w:divBdr>
                    <w:top w:val="none" w:sz="0" w:space="0" w:color="auto"/>
                    <w:left w:val="none" w:sz="0" w:space="0" w:color="auto"/>
                    <w:bottom w:val="none" w:sz="0" w:space="0" w:color="auto"/>
                    <w:right w:val="none" w:sz="0" w:space="0" w:color="auto"/>
                  </w:divBdr>
                  <w:divsChild>
                    <w:div w:id="25448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46433">
              <w:marLeft w:val="0"/>
              <w:marRight w:val="0"/>
              <w:marTop w:val="0"/>
              <w:marBottom w:val="0"/>
              <w:divBdr>
                <w:top w:val="none" w:sz="0" w:space="0" w:color="auto"/>
                <w:left w:val="none" w:sz="0" w:space="0" w:color="auto"/>
                <w:bottom w:val="none" w:sz="0" w:space="0" w:color="auto"/>
                <w:right w:val="none" w:sz="0" w:space="0" w:color="auto"/>
              </w:divBdr>
              <w:divsChild>
                <w:div w:id="689987513">
                  <w:marLeft w:val="0"/>
                  <w:marRight w:val="0"/>
                  <w:marTop w:val="0"/>
                  <w:marBottom w:val="0"/>
                  <w:divBdr>
                    <w:top w:val="none" w:sz="0" w:space="0" w:color="auto"/>
                    <w:left w:val="none" w:sz="0" w:space="0" w:color="auto"/>
                    <w:bottom w:val="none" w:sz="0" w:space="0" w:color="auto"/>
                    <w:right w:val="none" w:sz="0" w:space="0" w:color="auto"/>
                  </w:divBdr>
                  <w:divsChild>
                    <w:div w:id="19027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338">
              <w:marLeft w:val="0"/>
              <w:marRight w:val="0"/>
              <w:marTop w:val="0"/>
              <w:marBottom w:val="0"/>
              <w:divBdr>
                <w:top w:val="none" w:sz="0" w:space="0" w:color="auto"/>
                <w:left w:val="none" w:sz="0" w:space="0" w:color="auto"/>
                <w:bottom w:val="none" w:sz="0" w:space="0" w:color="auto"/>
                <w:right w:val="none" w:sz="0" w:space="0" w:color="auto"/>
              </w:divBdr>
              <w:divsChild>
                <w:div w:id="894463264">
                  <w:marLeft w:val="0"/>
                  <w:marRight w:val="0"/>
                  <w:marTop w:val="0"/>
                  <w:marBottom w:val="0"/>
                  <w:divBdr>
                    <w:top w:val="none" w:sz="0" w:space="0" w:color="auto"/>
                    <w:left w:val="none" w:sz="0" w:space="0" w:color="auto"/>
                    <w:bottom w:val="none" w:sz="0" w:space="0" w:color="auto"/>
                    <w:right w:val="none" w:sz="0" w:space="0" w:color="auto"/>
                  </w:divBdr>
                  <w:divsChild>
                    <w:div w:id="51604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5840">
              <w:marLeft w:val="0"/>
              <w:marRight w:val="0"/>
              <w:marTop w:val="0"/>
              <w:marBottom w:val="0"/>
              <w:divBdr>
                <w:top w:val="none" w:sz="0" w:space="0" w:color="auto"/>
                <w:left w:val="none" w:sz="0" w:space="0" w:color="auto"/>
                <w:bottom w:val="none" w:sz="0" w:space="0" w:color="auto"/>
                <w:right w:val="none" w:sz="0" w:space="0" w:color="auto"/>
              </w:divBdr>
              <w:divsChild>
                <w:div w:id="644896240">
                  <w:marLeft w:val="0"/>
                  <w:marRight w:val="0"/>
                  <w:marTop w:val="0"/>
                  <w:marBottom w:val="0"/>
                  <w:divBdr>
                    <w:top w:val="none" w:sz="0" w:space="0" w:color="auto"/>
                    <w:left w:val="none" w:sz="0" w:space="0" w:color="auto"/>
                    <w:bottom w:val="none" w:sz="0" w:space="0" w:color="auto"/>
                    <w:right w:val="none" w:sz="0" w:space="0" w:color="auto"/>
                  </w:divBdr>
                  <w:divsChild>
                    <w:div w:id="33052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2972">
              <w:marLeft w:val="0"/>
              <w:marRight w:val="0"/>
              <w:marTop w:val="0"/>
              <w:marBottom w:val="0"/>
              <w:divBdr>
                <w:top w:val="none" w:sz="0" w:space="0" w:color="auto"/>
                <w:left w:val="none" w:sz="0" w:space="0" w:color="auto"/>
                <w:bottom w:val="none" w:sz="0" w:space="0" w:color="auto"/>
                <w:right w:val="none" w:sz="0" w:space="0" w:color="auto"/>
              </w:divBdr>
              <w:divsChild>
                <w:div w:id="1243294060">
                  <w:marLeft w:val="0"/>
                  <w:marRight w:val="0"/>
                  <w:marTop w:val="0"/>
                  <w:marBottom w:val="0"/>
                  <w:divBdr>
                    <w:top w:val="none" w:sz="0" w:space="0" w:color="auto"/>
                    <w:left w:val="none" w:sz="0" w:space="0" w:color="auto"/>
                    <w:bottom w:val="none" w:sz="0" w:space="0" w:color="auto"/>
                    <w:right w:val="none" w:sz="0" w:space="0" w:color="auto"/>
                  </w:divBdr>
                  <w:divsChild>
                    <w:div w:id="5237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5638">
              <w:marLeft w:val="0"/>
              <w:marRight w:val="0"/>
              <w:marTop w:val="0"/>
              <w:marBottom w:val="0"/>
              <w:divBdr>
                <w:top w:val="none" w:sz="0" w:space="0" w:color="auto"/>
                <w:left w:val="none" w:sz="0" w:space="0" w:color="auto"/>
                <w:bottom w:val="none" w:sz="0" w:space="0" w:color="auto"/>
                <w:right w:val="none" w:sz="0" w:space="0" w:color="auto"/>
              </w:divBdr>
              <w:divsChild>
                <w:div w:id="1562013596">
                  <w:marLeft w:val="0"/>
                  <w:marRight w:val="0"/>
                  <w:marTop w:val="0"/>
                  <w:marBottom w:val="0"/>
                  <w:divBdr>
                    <w:top w:val="none" w:sz="0" w:space="0" w:color="auto"/>
                    <w:left w:val="none" w:sz="0" w:space="0" w:color="auto"/>
                    <w:bottom w:val="none" w:sz="0" w:space="0" w:color="auto"/>
                    <w:right w:val="none" w:sz="0" w:space="0" w:color="auto"/>
                  </w:divBdr>
                  <w:divsChild>
                    <w:div w:id="4583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50738">
              <w:marLeft w:val="0"/>
              <w:marRight w:val="0"/>
              <w:marTop w:val="0"/>
              <w:marBottom w:val="0"/>
              <w:divBdr>
                <w:top w:val="none" w:sz="0" w:space="0" w:color="auto"/>
                <w:left w:val="none" w:sz="0" w:space="0" w:color="auto"/>
                <w:bottom w:val="none" w:sz="0" w:space="0" w:color="auto"/>
                <w:right w:val="none" w:sz="0" w:space="0" w:color="auto"/>
              </w:divBdr>
              <w:divsChild>
                <w:div w:id="417291533">
                  <w:marLeft w:val="0"/>
                  <w:marRight w:val="0"/>
                  <w:marTop w:val="0"/>
                  <w:marBottom w:val="0"/>
                  <w:divBdr>
                    <w:top w:val="none" w:sz="0" w:space="0" w:color="auto"/>
                    <w:left w:val="none" w:sz="0" w:space="0" w:color="auto"/>
                    <w:bottom w:val="none" w:sz="0" w:space="0" w:color="auto"/>
                    <w:right w:val="none" w:sz="0" w:space="0" w:color="auto"/>
                  </w:divBdr>
                  <w:divsChild>
                    <w:div w:id="130882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6082">
              <w:marLeft w:val="0"/>
              <w:marRight w:val="0"/>
              <w:marTop w:val="0"/>
              <w:marBottom w:val="0"/>
              <w:divBdr>
                <w:top w:val="none" w:sz="0" w:space="0" w:color="auto"/>
                <w:left w:val="none" w:sz="0" w:space="0" w:color="auto"/>
                <w:bottom w:val="none" w:sz="0" w:space="0" w:color="auto"/>
                <w:right w:val="none" w:sz="0" w:space="0" w:color="auto"/>
              </w:divBdr>
              <w:divsChild>
                <w:div w:id="205071734">
                  <w:marLeft w:val="0"/>
                  <w:marRight w:val="0"/>
                  <w:marTop w:val="0"/>
                  <w:marBottom w:val="0"/>
                  <w:divBdr>
                    <w:top w:val="none" w:sz="0" w:space="0" w:color="auto"/>
                    <w:left w:val="none" w:sz="0" w:space="0" w:color="auto"/>
                    <w:bottom w:val="none" w:sz="0" w:space="0" w:color="auto"/>
                    <w:right w:val="none" w:sz="0" w:space="0" w:color="auto"/>
                  </w:divBdr>
                  <w:divsChild>
                    <w:div w:id="1533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30904">
              <w:marLeft w:val="0"/>
              <w:marRight w:val="0"/>
              <w:marTop w:val="0"/>
              <w:marBottom w:val="0"/>
              <w:divBdr>
                <w:top w:val="none" w:sz="0" w:space="0" w:color="auto"/>
                <w:left w:val="none" w:sz="0" w:space="0" w:color="auto"/>
                <w:bottom w:val="none" w:sz="0" w:space="0" w:color="auto"/>
                <w:right w:val="none" w:sz="0" w:space="0" w:color="auto"/>
              </w:divBdr>
              <w:divsChild>
                <w:div w:id="1269004316">
                  <w:marLeft w:val="0"/>
                  <w:marRight w:val="0"/>
                  <w:marTop w:val="0"/>
                  <w:marBottom w:val="0"/>
                  <w:divBdr>
                    <w:top w:val="none" w:sz="0" w:space="0" w:color="auto"/>
                    <w:left w:val="none" w:sz="0" w:space="0" w:color="auto"/>
                    <w:bottom w:val="none" w:sz="0" w:space="0" w:color="auto"/>
                    <w:right w:val="none" w:sz="0" w:space="0" w:color="auto"/>
                  </w:divBdr>
                  <w:divsChild>
                    <w:div w:id="10662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817">
              <w:marLeft w:val="0"/>
              <w:marRight w:val="0"/>
              <w:marTop w:val="0"/>
              <w:marBottom w:val="0"/>
              <w:divBdr>
                <w:top w:val="none" w:sz="0" w:space="0" w:color="auto"/>
                <w:left w:val="none" w:sz="0" w:space="0" w:color="auto"/>
                <w:bottom w:val="none" w:sz="0" w:space="0" w:color="auto"/>
                <w:right w:val="none" w:sz="0" w:space="0" w:color="auto"/>
              </w:divBdr>
              <w:divsChild>
                <w:div w:id="942765894">
                  <w:marLeft w:val="0"/>
                  <w:marRight w:val="0"/>
                  <w:marTop w:val="0"/>
                  <w:marBottom w:val="0"/>
                  <w:divBdr>
                    <w:top w:val="none" w:sz="0" w:space="0" w:color="auto"/>
                    <w:left w:val="none" w:sz="0" w:space="0" w:color="auto"/>
                    <w:bottom w:val="none" w:sz="0" w:space="0" w:color="auto"/>
                    <w:right w:val="none" w:sz="0" w:space="0" w:color="auto"/>
                  </w:divBdr>
                  <w:divsChild>
                    <w:div w:id="11184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41990">
              <w:marLeft w:val="0"/>
              <w:marRight w:val="0"/>
              <w:marTop w:val="0"/>
              <w:marBottom w:val="0"/>
              <w:divBdr>
                <w:top w:val="none" w:sz="0" w:space="0" w:color="auto"/>
                <w:left w:val="none" w:sz="0" w:space="0" w:color="auto"/>
                <w:bottom w:val="none" w:sz="0" w:space="0" w:color="auto"/>
                <w:right w:val="none" w:sz="0" w:space="0" w:color="auto"/>
              </w:divBdr>
              <w:divsChild>
                <w:div w:id="352802831">
                  <w:marLeft w:val="0"/>
                  <w:marRight w:val="0"/>
                  <w:marTop w:val="0"/>
                  <w:marBottom w:val="0"/>
                  <w:divBdr>
                    <w:top w:val="none" w:sz="0" w:space="0" w:color="auto"/>
                    <w:left w:val="none" w:sz="0" w:space="0" w:color="auto"/>
                    <w:bottom w:val="none" w:sz="0" w:space="0" w:color="auto"/>
                    <w:right w:val="none" w:sz="0" w:space="0" w:color="auto"/>
                  </w:divBdr>
                  <w:divsChild>
                    <w:div w:id="19405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2928">
              <w:marLeft w:val="0"/>
              <w:marRight w:val="0"/>
              <w:marTop w:val="0"/>
              <w:marBottom w:val="0"/>
              <w:divBdr>
                <w:top w:val="none" w:sz="0" w:space="0" w:color="auto"/>
                <w:left w:val="none" w:sz="0" w:space="0" w:color="auto"/>
                <w:bottom w:val="none" w:sz="0" w:space="0" w:color="auto"/>
                <w:right w:val="none" w:sz="0" w:space="0" w:color="auto"/>
              </w:divBdr>
              <w:divsChild>
                <w:div w:id="1786147565">
                  <w:marLeft w:val="0"/>
                  <w:marRight w:val="0"/>
                  <w:marTop w:val="0"/>
                  <w:marBottom w:val="0"/>
                  <w:divBdr>
                    <w:top w:val="none" w:sz="0" w:space="0" w:color="auto"/>
                    <w:left w:val="none" w:sz="0" w:space="0" w:color="auto"/>
                    <w:bottom w:val="none" w:sz="0" w:space="0" w:color="auto"/>
                    <w:right w:val="none" w:sz="0" w:space="0" w:color="auto"/>
                  </w:divBdr>
                  <w:divsChild>
                    <w:div w:id="9943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2506">
              <w:marLeft w:val="0"/>
              <w:marRight w:val="0"/>
              <w:marTop w:val="0"/>
              <w:marBottom w:val="0"/>
              <w:divBdr>
                <w:top w:val="none" w:sz="0" w:space="0" w:color="auto"/>
                <w:left w:val="none" w:sz="0" w:space="0" w:color="auto"/>
                <w:bottom w:val="none" w:sz="0" w:space="0" w:color="auto"/>
                <w:right w:val="none" w:sz="0" w:space="0" w:color="auto"/>
              </w:divBdr>
              <w:divsChild>
                <w:div w:id="711880082">
                  <w:marLeft w:val="0"/>
                  <w:marRight w:val="0"/>
                  <w:marTop w:val="0"/>
                  <w:marBottom w:val="0"/>
                  <w:divBdr>
                    <w:top w:val="none" w:sz="0" w:space="0" w:color="auto"/>
                    <w:left w:val="none" w:sz="0" w:space="0" w:color="auto"/>
                    <w:bottom w:val="none" w:sz="0" w:space="0" w:color="auto"/>
                    <w:right w:val="none" w:sz="0" w:space="0" w:color="auto"/>
                  </w:divBdr>
                  <w:divsChild>
                    <w:div w:id="17315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196">
              <w:marLeft w:val="0"/>
              <w:marRight w:val="0"/>
              <w:marTop w:val="0"/>
              <w:marBottom w:val="0"/>
              <w:divBdr>
                <w:top w:val="none" w:sz="0" w:space="0" w:color="auto"/>
                <w:left w:val="none" w:sz="0" w:space="0" w:color="auto"/>
                <w:bottom w:val="none" w:sz="0" w:space="0" w:color="auto"/>
                <w:right w:val="none" w:sz="0" w:space="0" w:color="auto"/>
              </w:divBdr>
              <w:divsChild>
                <w:div w:id="186797790">
                  <w:marLeft w:val="0"/>
                  <w:marRight w:val="0"/>
                  <w:marTop w:val="0"/>
                  <w:marBottom w:val="0"/>
                  <w:divBdr>
                    <w:top w:val="none" w:sz="0" w:space="0" w:color="auto"/>
                    <w:left w:val="none" w:sz="0" w:space="0" w:color="auto"/>
                    <w:bottom w:val="none" w:sz="0" w:space="0" w:color="auto"/>
                    <w:right w:val="none" w:sz="0" w:space="0" w:color="auto"/>
                  </w:divBdr>
                  <w:divsChild>
                    <w:div w:id="20395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39643">
              <w:marLeft w:val="0"/>
              <w:marRight w:val="0"/>
              <w:marTop w:val="0"/>
              <w:marBottom w:val="0"/>
              <w:divBdr>
                <w:top w:val="none" w:sz="0" w:space="0" w:color="auto"/>
                <w:left w:val="none" w:sz="0" w:space="0" w:color="auto"/>
                <w:bottom w:val="none" w:sz="0" w:space="0" w:color="auto"/>
                <w:right w:val="none" w:sz="0" w:space="0" w:color="auto"/>
              </w:divBdr>
              <w:divsChild>
                <w:div w:id="924610076">
                  <w:marLeft w:val="0"/>
                  <w:marRight w:val="0"/>
                  <w:marTop w:val="0"/>
                  <w:marBottom w:val="0"/>
                  <w:divBdr>
                    <w:top w:val="none" w:sz="0" w:space="0" w:color="auto"/>
                    <w:left w:val="none" w:sz="0" w:space="0" w:color="auto"/>
                    <w:bottom w:val="none" w:sz="0" w:space="0" w:color="auto"/>
                    <w:right w:val="none" w:sz="0" w:space="0" w:color="auto"/>
                  </w:divBdr>
                  <w:divsChild>
                    <w:div w:id="203818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1125">
              <w:marLeft w:val="0"/>
              <w:marRight w:val="0"/>
              <w:marTop w:val="0"/>
              <w:marBottom w:val="0"/>
              <w:divBdr>
                <w:top w:val="none" w:sz="0" w:space="0" w:color="auto"/>
                <w:left w:val="none" w:sz="0" w:space="0" w:color="auto"/>
                <w:bottom w:val="none" w:sz="0" w:space="0" w:color="auto"/>
                <w:right w:val="none" w:sz="0" w:space="0" w:color="auto"/>
              </w:divBdr>
              <w:divsChild>
                <w:div w:id="639112409">
                  <w:marLeft w:val="0"/>
                  <w:marRight w:val="0"/>
                  <w:marTop w:val="0"/>
                  <w:marBottom w:val="0"/>
                  <w:divBdr>
                    <w:top w:val="none" w:sz="0" w:space="0" w:color="auto"/>
                    <w:left w:val="none" w:sz="0" w:space="0" w:color="auto"/>
                    <w:bottom w:val="none" w:sz="0" w:space="0" w:color="auto"/>
                    <w:right w:val="none" w:sz="0" w:space="0" w:color="auto"/>
                  </w:divBdr>
                  <w:divsChild>
                    <w:div w:id="89161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5823">
              <w:marLeft w:val="0"/>
              <w:marRight w:val="0"/>
              <w:marTop w:val="0"/>
              <w:marBottom w:val="0"/>
              <w:divBdr>
                <w:top w:val="none" w:sz="0" w:space="0" w:color="auto"/>
                <w:left w:val="none" w:sz="0" w:space="0" w:color="auto"/>
                <w:bottom w:val="none" w:sz="0" w:space="0" w:color="auto"/>
                <w:right w:val="none" w:sz="0" w:space="0" w:color="auto"/>
              </w:divBdr>
              <w:divsChild>
                <w:div w:id="1441799163">
                  <w:marLeft w:val="0"/>
                  <w:marRight w:val="0"/>
                  <w:marTop w:val="0"/>
                  <w:marBottom w:val="0"/>
                  <w:divBdr>
                    <w:top w:val="none" w:sz="0" w:space="0" w:color="auto"/>
                    <w:left w:val="none" w:sz="0" w:space="0" w:color="auto"/>
                    <w:bottom w:val="none" w:sz="0" w:space="0" w:color="auto"/>
                    <w:right w:val="none" w:sz="0" w:space="0" w:color="auto"/>
                  </w:divBdr>
                  <w:divsChild>
                    <w:div w:id="124271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11939">
              <w:marLeft w:val="0"/>
              <w:marRight w:val="0"/>
              <w:marTop w:val="0"/>
              <w:marBottom w:val="0"/>
              <w:divBdr>
                <w:top w:val="none" w:sz="0" w:space="0" w:color="auto"/>
                <w:left w:val="none" w:sz="0" w:space="0" w:color="auto"/>
                <w:bottom w:val="none" w:sz="0" w:space="0" w:color="auto"/>
                <w:right w:val="none" w:sz="0" w:space="0" w:color="auto"/>
              </w:divBdr>
              <w:divsChild>
                <w:div w:id="624504119">
                  <w:marLeft w:val="0"/>
                  <w:marRight w:val="0"/>
                  <w:marTop w:val="0"/>
                  <w:marBottom w:val="0"/>
                  <w:divBdr>
                    <w:top w:val="none" w:sz="0" w:space="0" w:color="auto"/>
                    <w:left w:val="none" w:sz="0" w:space="0" w:color="auto"/>
                    <w:bottom w:val="none" w:sz="0" w:space="0" w:color="auto"/>
                    <w:right w:val="none" w:sz="0" w:space="0" w:color="auto"/>
                  </w:divBdr>
                  <w:divsChild>
                    <w:div w:id="6744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2399">
              <w:marLeft w:val="0"/>
              <w:marRight w:val="0"/>
              <w:marTop w:val="0"/>
              <w:marBottom w:val="0"/>
              <w:divBdr>
                <w:top w:val="none" w:sz="0" w:space="0" w:color="auto"/>
                <w:left w:val="none" w:sz="0" w:space="0" w:color="auto"/>
                <w:bottom w:val="none" w:sz="0" w:space="0" w:color="auto"/>
                <w:right w:val="none" w:sz="0" w:space="0" w:color="auto"/>
              </w:divBdr>
              <w:divsChild>
                <w:div w:id="1591350946">
                  <w:marLeft w:val="0"/>
                  <w:marRight w:val="0"/>
                  <w:marTop w:val="0"/>
                  <w:marBottom w:val="0"/>
                  <w:divBdr>
                    <w:top w:val="none" w:sz="0" w:space="0" w:color="auto"/>
                    <w:left w:val="none" w:sz="0" w:space="0" w:color="auto"/>
                    <w:bottom w:val="none" w:sz="0" w:space="0" w:color="auto"/>
                    <w:right w:val="none" w:sz="0" w:space="0" w:color="auto"/>
                  </w:divBdr>
                  <w:divsChild>
                    <w:div w:id="57432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00353">
              <w:marLeft w:val="0"/>
              <w:marRight w:val="0"/>
              <w:marTop w:val="0"/>
              <w:marBottom w:val="0"/>
              <w:divBdr>
                <w:top w:val="none" w:sz="0" w:space="0" w:color="auto"/>
                <w:left w:val="none" w:sz="0" w:space="0" w:color="auto"/>
                <w:bottom w:val="none" w:sz="0" w:space="0" w:color="auto"/>
                <w:right w:val="none" w:sz="0" w:space="0" w:color="auto"/>
              </w:divBdr>
              <w:divsChild>
                <w:div w:id="1724601883">
                  <w:marLeft w:val="0"/>
                  <w:marRight w:val="0"/>
                  <w:marTop w:val="0"/>
                  <w:marBottom w:val="0"/>
                  <w:divBdr>
                    <w:top w:val="none" w:sz="0" w:space="0" w:color="auto"/>
                    <w:left w:val="none" w:sz="0" w:space="0" w:color="auto"/>
                    <w:bottom w:val="none" w:sz="0" w:space="0" w:color="auto"/>
                    <w:right w:val="none" w:sz="0" w:space="0" w:color="auto"/>
                  </w:divBdr>
                  <w:divsChild>
                    <w:div w:id="1857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8399">
              <w:marLeft w:val="0"/>
              <w:marRight w:val="0"/>
              <w:marTop w:val="0"/>
              <w:marBottom w:val="0"/>
              <w:divBdr>
                <w:top w:val="none" w:sz="0" w:space="0" w:color="auto"/>
                <w:left w:val="none" w:sz="0" w:space="0" w:color="auto"/>
                <w:bottom w:val="none" w:sz="0" w:space="0" w:color="auto"/>
                <w:right w:val="none" w:sz="0" w:space="0" w:color="auto"/>
              </w:divBdr>
              <w:divsChild>
                <w:div w:id="1317417823">
                  <w:marLeft w:val="0"/>
                  <w:marRight w:val="0"/>
                  <w:marTop w:val="0"/>
                  <w:marBottom w:val="0"/>
                  <w:divBdr>
                    <w:top w:val="none" w:sz="0" w:space="0" w:color="auto"/>
                    <w:left w:val="none" w:sz="0" w:space="0" w:color="auto"/>
                    <w:bottom w:val="none" w:sz="0" w:space="0" w:color="auto"/>
                    <w:right w:val="none" w:sz="0" w:space="0" w:color="auto"/>
                  </w:divBdr>
                  <w:divsChild>
                    <w:div w:id="17017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12717">
              <w:marLeft w:val="0"/>
              <w:marRight w:val="0"/>
              <w:marTop w:val="0"/>
              <w:marBottom w:val="0"/>
              <w:divBdr>
                <w:top w:val="none" w:sz="0" w:space="0" w:color="auto"/>
                <w:left w:val="none" w:sz="0" w:space="0" w:color="auto"/>
                <w:bottom w:val="none" w:sz="0" w:space="0" w:color="auto"/>
                <w:right w:val="none" w:sz="0" w:space="0" w:color="auto"/>
              </w:divBdr>
              <w:divsChild>
                <w:div w:id="1348676617">
                  <w:marLeft w:val="0"/>
                  <w:marRight w:val="0"/>
                  <w:marTop w:val="0"/>
                  <w:marBottom w:val="0"/>
                  <w:divBdr>
                    <w:top w:val="none" w:sz="0" w:space="0" w:color="auto"/>
                    <w:left w:val="none" w:sz="0" w:space="0" w:color="auto"/>
                    <w:bottom w:val="none" w:sz="0" w:space="0" w:color="auto"/>
                    <w:right w:val="none" w:sz="0" w:space="0" w:color="auto"/>
                  </w:divBdr>
                  <w:divsChild>
                    <w:div w:id="8626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7532">
              <w:marLeft w:val="0"/>
              <w:marRight w:val="0"/>
              <w:marTop w:val="0"/>
              <w:marBottom w:val="0"/>
              <w:divBdr>
                <w:top w:val="none" w:sz="0" w:space="0" w:color="auto"/>
                <w:left w:val="none" w:sz="0" w:space="0" w:color="auto"/>
                <w:bottom w:val="none" w:sz="0" w:space="0" w:color="auto"/>
                <w:right w:val="none" w:sz="0" w:space="0" w:color="auto"/>
              </w:divBdr>
              <w:divsChild>
                <w:div w:id="1994406860">
                  <w:marLeft w:val="0"/>
                  <w:marRight w:val="0"/>
                  <w:marTop w:val="0"/>
                  <w:marBottom w:val="0"/>
                  <w:divBdr>
                    <w:top w:val="none" w:sz="0" w:space="0" w:color="auto"/>
                    <w:left w:val="none" w:sz="0" w:space="0" w:color="auto"/>
                    <w:bottom w:val="none" w:sz="0" w:space="0" w:color="auto"/>
                    <w:right w:val="none" w:sz="0" w:space="0" w:color="auto"/>
                  </w:divBdr>
                  <w:divsChild>
                    <w:div w:id="10944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36662">
              <w:marLeft w:val="0"/>
              <w:marRight w:val="0"/>
              <w:marTop w:val="0"/>
              <w:marBottom w:val="0"/>
              <w:divBdr>
                <w:top w:val="none" w:sz="0" w:space="0" w:color="auto"/>
                <w:left w:val="none" w:sz="0" w:space="0" w:color="auto"/>
                <w:bottom w:val="none" w:sz="0" w:space="0" w:color="auto"/>
                <w:right w:val="none" w:sz="0" w:space="0" w:color="auto"/>
              </w:divBdr>
              <w:divsChild>
                <w:div w:id="341782513">
                  <w:marLeft w:val="0"/>
                  <w:marRight w:val="0"/>
                  <w:marTop w:val="0"/>
                  <w:marBottom w:val="0"/>
                  <w:divBdr>
                    <w:top w:val="none" w:sz="0" w:space="0" w:color="auto"/>
                    <w:left w:val="none" w:sz="0" w:space="0" w:color="auto"/>
                    <w:bottom w:val="none" w:sz="0" w:space="0" w:color="auto"/>
                    <w:right w:val="none" w:sz="0" w:space="0" w:color="auto"/>
                  </w:divBdr>
                  <w:divsChild>
                    <w:div w:id="20329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8254">
              <w:marLeft w:val="0"/>
              <w:marRight w:val="0"/>
              <w:marTop w:val="0"/>
              <w:marBottom w:val="0"/>
              <w:divBdr>
                <w:top w:val="none" w:sz="0" w:space="0" w:color="auto"/>
                <w:left w:val="none" w:sz="0" w:space="0" w:color="auto"/>
                <w:bottom w:val="none" w:sz="0" w:space="0" w:color="auto"/>
                <w:right w:val="none" w:sz="0" w:space="0" w:color="auto"/>
              </w:divBdr>
              <w:divsChild>
                <w:div w:id="53432072">
                  <w:marLeft w:val="0"/>
                  <w:marRight w:val="0"/>
                  <w:marTop w:val="0"/>
                  <w:marBottom w:val="0"/>
                  <w:divBdr>
                    <w:top w:val="none" w:sz="0" w:space="0" w:color="auto"/>
                    <w:left w:val="none" w:sz="0" w:space="0" w:color="auto"/>
                    <w:bottom w:val="none" w:sz="0" w:space="0" w:color="auto"/>
                    <w:right w:val="none" w:sz="0" w:space="0" w:color="auto"/>
                  </w:divBdr>
                  <w:divsChild>
                    <w:div w:id="29468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9336">
              <w:marLeft w:val="0"/>
              <w:marRight w:val="0"/>
              <w:marTop w:val="0"/>
              <w:marBottom w:val="0"/>
              <w:divBdr>
                <w:top w:val="none" w:sz="0" w:space="0" w:color="auto"/>
                <w:left w:val="none" w:sz="0" w:space="0" w:color="auto"/>
                <w:bottom w:val="none" w:sz="0" w:space="0" w:color="auto"/>
                <w:right w:val="none" w:sz="0" w:space="0" w:color="auto"/>
              </w:divBdr>
              <w:divsChild>
                <w:div w:id="944078020">
                  <w:marLeft w:val="0"/>
                  <w:marRight w:val="0"/>
                  <w:marTop w:val="0"/>
                  <w:marBottom w:val="0"/>
                  <w:divBdr>
                    <w:top w:val="none" w:sz="0" w:space="0" w:color="auto"/>
                    <w:left w:val="none" w:sz="0" w:space="0" w:color="auto"/>
                    <w:bottom w:val="none" w:sz="0" w:space="0" w:color="auto"/>
                    <w:right w:val="none" w:sz="0" w:space="0" w:color="auto"/>
                  </w:divBdr>
                  <w:divsChild>
                    <w:div w:id="20252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759588">
              <w:marLeft w:val="0"/>
              <w:marRight w:val="0"/>
              <w:marTop w:val="0"/>
              <w:marBottom w:val="0"/>
              <w:divBdr>
                <w:top w:val="none" w:sz="0" w:space="0" w:color="auto"/>
                <w:left w:val="none" w:sz="0" w:space="0" w:color="auto"/>
                <w:bottom w:val="none" w:sz="0" w:space="0" w:color="auto"/>
                <w:right w:val="none" w:sz="0" w:space="0" w:color="auto"/>
              </w:divBdr>
              <w:divsChild>
                <w:div w:id="775054861">
                  <w:marLeft w:val="0"/>
                  <w:marRight w:val="0"/>
                  <w:marTop w:val="0"/>
                  <w:marBottom w:val="0"/>
                  <w:divBdr>
                    <w:top w:val="none" w:sz="0" w:space="0" w:color="auto"/>
                    <w:left w:val="none" w:sz="0" w:space="0" w:color="auto"/>
                    <w:bottom w:val="none" w:sz="0" w:space="0" w:color="auto"/>
                    <w:right w:val="none" w:sz="0" w:space="0" w:color="auto"/>
                  </w:divBdr>
                  <w:divsChild>
                    <w:div w:id="1388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87548">
              <w:marLeft w:val="0"/>
              <w:marRight w:val="0"/>
              <w:marTop w:val="0"/>
              <w:marBottom w:val="0"/>
              <w:divBdr>
                <w:top w:val="none" w:sz="0" w:space="0" w:color="auto"/>
                <w:left w:val="none" w:sz="0" w:space="0" w:color="auto"/>
                <w:bottom w:val="none" w:sz="0" w:space="0" w:color="auto"/>
                <w:right w:val="none" w:sz="0" w:space="0" w:color="auto"/>
              </w:divBdr>
              <w:divsChild>
                <w:div w:id="1464035377">
                  <w:marLeft w:val="0"/>
                  <w:marRight w:val="0"/>
                  <w:marTop w:val="0"/>
                  <w:marBottom w:val="0"/>
                  <w:divBdr>
                    <w:top w:val="none" w:sz="0" w:space="0" w:color="auto"/>
                    <w:left w:val="none" w:sz="0" w:space="0" w:color="auto"/>
                    <w:bottom w:val="none" w:sz="0" w:space="0" w:color="auto"/>
                    <w:right w:val="none" w:sz="0" w:space="0" w:color="auto"/>
                  </w:divBdr>
                  <w:divsChild>
                    <w:div w:id="1256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5570">
              <w:marLeft w:val="0"/>
              <w:marRight w:val="0"/>
              <w:marTop w:val="0"/>
              <w:marBottom w:val="0"/>
              <w:divBdr>
                <w:top w:val="none" w:sz="0" w:space="0" w:color="auto"/>
                <w:left w:val="none" w:sz="0" w:space="0" w:color="auto"/>
                <w:bottom w:val="none" w:sz="0" w:space="0" w:color="auto"/>
                <w:right w:val="none" w:sz="0" w:space="0" w:color="auto"/>
              </w:divBdr>
              <w:divsChild>
                <w:div w:id="310132751">
                  <w:marLeft w:val="0"/>
                  <w:marRight w:val="0"/>
                  <w:marTop w:val="0"/>
                  <w:marBottom w:val="0"/>
                  <w:divBdr>
                    <w:top w:val="none" w:sz="0" w:space="0" w:color="auto"/>
                    <w:left w:val="none" w:sz="0" w:space="0" w:color="auto"/>
                    <w:bottom w:val="none" w:sz="0" w:space="0" w:color="auto"/>
                    <w:right w:val="none" w:sz="0" w:space="0" w:color="auto"/>
                  </w:divBdr>
                  <w:divsChild>
                    <w:div w:id="128176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7164">
              <w:marLeft w:val="0"/>
              <w:marRight w:val="0"/>
              <w:marTop w:val="0"/>
              <w:marBottom w:val="0"/>
              <w:divBdr>
                <w:top w:val="none" w:sz="0" w:space="0" w:color="auto"/>
                <w:left w:val="none" w:sz="0" w:space="0" w:color="auto"/>
                <w:bottom w:val="none" w:sz="0" w:space="0" w:color="auto"/>
                <w:right w:val="none" w:sz="0" w:space="0" w:color="auto"/>
              </w:divBdr>
              <w:divsChild>
                <w:div w:id="1812939344">
                  <w:marLeft w:val="0"/>
                  <w:marRight w:val="0"/>
                  <w:marTop w:val="0"/>
                  <w:marBottom w:val="0"/>
                  <w:divBdr>
                    <w:top w:val="none" w:sz="0" w:space="0" w:color="auto"/>
                    <w:left w:val="none" w:sz="0" w:space="0" w:color="auto"/>
                    <w:bottom w:val="none" w:sz="0" w:space="0" w:color="auto"/>
                    <w:right w:val="none" w:sz="0" w:space="0" w:color="auto"/>
                  </w:divBdr>
                  <w:divsChild>
                    <w:div w:id="11892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58956">
              <w:marLeft w:val="0"/>
              <w:marRight w:val="0"/>
              <w:marTop w:val="0"/>
              <w:marBottom w:val="0"/>
              <w:divBdr>
                <w:top w:val="none" w:sz="0" w:space="0" w:color="auto"/>
                <w:left w:val="none" w:sz="0" w:space="0" w:color="auto"/>
                <w:bottom w:val="none" w:sz="0" w:space="0" w:color="auto"/>
                <w:right w:val="none" w:sz="0" w:space="0" w:color="auto"/>
              </w:divBdr>
              <w:divsChild>
                <w:div w:id="1087188031">
                  <w:marLeft w:val="0"/>
                  <w:marRight w:val="0"/>
                  <w:marTop w:val="0"/>
                  <w:marBottom w:val="0"/>
                  <w:divBdr>
                    <w:top w:val="none" w:sz="0" w:space="0" w:color="auto"/>
                    <w:left w:val="none" w:sz="0" w:space="0" w:color="auto"/>
                    <w:bottom w:val="none" w:sz="0" w:space="0" w:color="auto"/>
                    <w:right w:val="none" w:sz="0" w:space="0" w:color="auto"/>
                  </w:divBdr>
                  <w:divsChild>
                    <w:div w:id="29907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49324">
              <w:marLeft w:val="0"/>
              <w:marRight w:val="0"/>
              <w:marTop w:val="0"/>
              <w:marBottom w:val="0"/>
              <w:divBdr>
                <w:top w:val="none" w:sz="0" w:space="0" w:color="auto"/>
                <w:left w:val="none" w:sz="0" w:space="0" w:color="auto"/>
                <w:bottom w:val="none" w:sz="0" w:space="0" w:color="auto"/>
                <w:right w:val="none" w:sz="0" w:space="0" w:color="auto"/>
              </w:divBdr>
              <w:divsChild>
                <w:div w:id="129591256">
                  <w:marLeft w:val="0"/>
                  <w:marRight w:val="0"/>
                  <w:marTop w:val="0"/>
                  <w:marBottom w:val="0"/>
                  <w:divBdr>
                    <w:top w:val="none" w:sz="0" w:space="0" w:color="auto"/>
                    <w:left w:val="none" w:sz="0" w:space="0" w:color="auto"/>
                    <w:bottom w:val="none" w:sz="0" w:space="0" w:color="auto"/>
                    <w:right w:val="none" w:sz="0" w:space="0" w:color="auto"/>
                  </w:divBdr>
                  <w:divsChild>
                    <w:div w:id="18823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15445">
              <w:marLeft w:val="0"/>
              <w:marRight w:val="0"/>
              <w:marTop w:val="0"/>
              <w:marBottom w:val="0"/>
              <w:divBdr>
                <w:top w:val="none" w:sz="0" w:space="0" w:color="auto"/>
                <w:left w:val="none" w:sz="0" w:space="0" w:color="auto"/>
                <w:bottom w:val="none" w:sz="0" w:space="0" w:color="auto"/>
                <w:right w:val="none" w:sz="0" w:space="0" w:color="auto"/>
              </w:divBdr>
              <w:divsChild>
                <w:div w:id="1190148501">
                  <w:marLeft w:val="0"/>
                  <w:marRight w:val="0"/>
                  <w:marTop w:val="0"/>
                  <w:marBottom w:val="0"/>
                  <w:divBdr>
                    <w:top w:val="none" w:sz="0" w:space="0" w:color="auto"/>
                    <w:left w:val="none" w:sz="0" w:space="0" w:color="auto"/>
                    <w:bottom w:val="none" w:sz="0" w:space="0" w:color="auto"/>
                    <w:right w:val="none" w:sz="0" w:space="0" w:color="auto"/>
                  </w:divBdr>
                  <w:divsChild>
                    <w:div w:id="151934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7219">
              <w:marLeft w:val="0"/>
              <w:marRight w:val="0"/>
              <w:marTop w:val="0"/>
              <w:marBottom w:val="0"/>
              <w:divBdr>
                <w:top w:val="none" w:sz="0" w:space="0" w:color="auto"/>
                <w:left w:val="none" w:sz="0" w:space="0" w:color="auto"/>
                <w:bottom w:val="none" w:sz="0" w:space="0" w:color="auto"/>
                <w:right w:val="none" w:sz="0" w:space="0" w:color="auto"/>
              </w:divBdr>
              <w:divsChild>
                <w:div w:id="1734352777">
                  <w:marLeft w:val="0"/>
                  <w:marRight w:val="0"/>
                  <w:marTop w:val="0"/>
                  <w:marBottom w:val="0"/>
                  <w:divBdr>
                    <w:top w:val="none" w:sz="0" w:space="0" w:color="auto"/>
                    <w:left w:val="none" w:sz="0" w:space="0" w:color="auto"/>
                    <w:bottom w:val="none" w:sz="0" w:space="0" w:color="auto"/>
                    <w:right w:val="none" w:sz="0" w:space="0" w:color="auto"/>
                  </w:divBdr>
                  <w:divsChild>
                    <w:div w:id="10467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0857">
              <w:marLeft w:val="0"/>
              <w:marRight w:val="0"/>
              <w:marTop w:val="0"/>
              <w:marBottom w:val="0"/>
              <w:divBdr>
                <w:top w:val="none" w:sz="0" w:space="0" w:color="auto"/>
                <w:left w:val="none" w:sz="0" w:space="0" w:color="auto"/>
                <w:bottom w:val="none" w:sz="0" w:space="0" w:color="auto"/>
                <w:right w:val="none" w:sz="0" w:space="0" w:color="auto"/>
              </w:divBdr>
              <w:divsChild>
                <w:div w:id="586501010">
                  <w:marLeft w:val="0"/>
                  <w:marRight w:val="0"/>
                  <w:marTop w:val="0"/>
                  <w:marBottom w:val="0"/>
                  <w:divBdr>
                    <w:top w:val="none" w:sz="0" w:space="0" w:color="auto"/>
                    <w:left w:val="none" w:sz="0" w:space="0" w:color="auto"/>
                    <w:bottom w:val="none" w:sz="0" w:space="0" w:color="auto"/>
                    <w:right w:val="none" w:sz="0" w:space="0" w:color="auto"/>
                  </w:divBdr>
                  <w:divsChild>
                    <w:div w:id="5530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1137">
              <w:marLeft w:val="0"/>
              <w:marRight w:val="0"/>
              <w:marTop w:val="0"/>
              <w:marBottom w:val="0"/>
              <w:divBdr>
                <w:top w:val="none" w:sz="0" w:space="0" w:color="auto"/>
                <w:left w:val="none" w:sz="0" w:space="0" w:color="auto"/>
                <w:bottom w:val="none" w:sz="0" w:space="0" w:color="auto"/>
                <w:right w:val="none" w:sz="0" w:space="0" w:color="auto"/>
              </w:divBdr>
              <w:divsChild>
                <w:div w:id="373114405">
                  <w:marLeft w:val="0"/>
                  <w:marRight w:val="0"/>
                  <w:marTop w:val="0"/>
                  <w:marBottom w:val="0"/>
                  <w:divBdr>
                    <w:top w:val="none" w:sz="0" w:space="0" w:color="auto"/>
                    <w:left w:val="none" w:sz="0" w:space="0" w:color="auto"/>
                    <w:bottom w:val="none" w:sz="0" w:space="0" w:color="auto"/>
                    <w:right w:val="none" w:sz="0" w:space="0" w:color="auto"/>
                  </w:divBdr>
                  <w:divsChild>
                    <w:div w:id="11278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25469">
              <w:marLeft w:val="0"/>
              <w:marRight w:val="0"/>
              <w:marTop w:val="0"/>
              <w:marBottom w:val="0"/>
              <w:divBdr>
                <w:top w:val="none" w:sz="0" w:space="0" w:color="auto"/>
                <w:left w:val="none" w:sz="0" w:space="0" w:color="auto"/>
                <w:bottom w:val="none" w:sz="0" w:space="0" w:color="auto"/>
                <w:right w:val="none" w:sz="0" w:space="0" w:color="auto"/>
              </w:divBdr>
              <w:divsChild>
                <w:div w:id="2077849492">
                  <w:marLeft w:val="0"/>
                  <w:marRight w:val="0"/>
                  <w:marTop w:val="0"/>
                  <w:marBottom w:val="0"/>
                  <w:divBdr>
                    <w:top w:val="none" w:sz="0" w:space="0" w:color="auto"/>
                    <w:left w:val="none" w:sz="0" w:space="0" w:color="auto"/>
                    <w:bottom w:val="none" w:sz="0" w:space="0" w:color="auto"/>
                    <w:right w:val="none" w:sz="0" w:space="0" w:color="auto"/>
                  </w:divBdr>
                  <w:divsChild>
                    <w:div w:id="50286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26185">
              <w:marLeft w:val="0"/>
              <w:marRight w:val="0"/>
              <w:marTop w:val="0"/>
              <w:marBottom w:val="0"/>
              <w:divBdr>
                <w:top w:val="none" w:sz="0" w:space="0" w:color="auto"/>
                <w:left w:val="none" w:sz="0" w:space="0" w:color="auto"/>
                <w:bottom w:val="none" w:sz="0" w:space="0" w:color="auto"/>
                <w:right w:val="none" w:sz="0" w:space="0" w:color="auto"/>
              </w:divBdr>
              <w:divsChild>
                <w:div w:id="456066739">
                  <w:marLeft w:val="0"/>
                  <w:marRight w:val="0"/>
                  <w:marTop w:val="0"/>
                  <w:marBottom w:val="0"/>
                  <w:divBdr>
                    <w:top w:val="none" w:sz="0" w:space="0" w:color="auto"/>
                    <w:left w:val="none" w:sz="0" w:space="0" w:color="auto"/>
                    <w:bottom w:val="none" w:sz="0" w:space="0" w:color="auto"/>
                    <w:right w:val="none" w:sz="0" w:space="0" w:color="auto"/>
                  </w:divBdr>
                  <w:divsChild>
                    <w:div w:id="20832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9885">
              <w:marLeft w:val="0"/>
              <w:marRight w:val="0"/>
              <w:marTop w:val="0"/>
              <w:marBottom w:val="0"/>
              <w:divBdr>
                <w:top w:val="none" w:sz="0" w:space="0" w:color="auto"/>
                <w:left w:val="none" w:sz="0" w:space="0" w:color="auto"/>
                <w:bottom w:val="none" w:sz="0" w:space="0" w:color="auto"/>
                <w:right w:val="none" w:sz="0" w:space="0" w:color="auto"/>
              </w:divBdr>
              <w:divsChild>
                <w:div w:id="585577383">
                  <w:marLeft w:val="0"/>
                  <w:marRight w:val="0"/>
                  <w:marTop w:val="0"/>
                  <w:marBottom w:val="0"/>
                  <w:divBdr>
                    <w:top w:val="none" w:sz="0" w:space="0" w:color="auto"/>
                    <w:left w:val="none" w:sz="0" w:space="0" w:color="auto"/>
                    <w:bottom w:val="none" w:sz="0" w:space="0" w:color="auto"/>
                    <w:right w:val="none" w:sz="0" w:space="0" w:color="auto"/>
                  </w:divBdr>
                  <w:divsChild>
                    <w:div w:id="176129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38418">
              <w:marLeft w:val="0"/>
              <w:marRight w:val="0"/>
              <w:marTop w:val="0"/>
              <w:marBottom w:val="0"/>
              <w:divBdr>
                <w:top w:val="none" w:sz="0" w:space="0" w:color="auto"/>
                <w:left w:val="none" w:sz="0" w:space="0" w:color="auto"/>
                <w:bottom w:val="none" w:sz="0" w:space="0" w:color="auto"/>
                <w:right w:val="none" w:sz="0" w:space="0" w:color="auto"/>
              </w:divBdr>
              <w:divsChild>
                <w:div w:id="988049296">
                  <w:marLeft w:val="0"/>
                  <w:marRight w:val="0"/>
                  <w:marTop w:val="0"/>
                  <w:marBottom w:val="0"/>
                  <w:divBdr>
                    <w:top w:val="none" w:sz="0" w:space="0" w:color="auto"/>
                    <w:left w:val="none" w:sz="0" w:space="0" w:color="auto"/>
                    <w:bottom w:val="none" w:sz="0" w:space="0" w:color="auto"/>
                    <w:right w:val="none" w:sz="0" w:space="0" w:color="auto"/>
                  </w:divBdr>
                  <w:divsChild>
                    <w:div w:id="202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53232">
              <w:marLeft w:val="0"/>
              <w:marRight w:val="0"/>
              <w:marTop w:val="0"/>
              <w:marBottom w:val="0"/>
              <w:divBdr>
                <w:top w:val="none" w:sz="0" w:space="0" w:color="auto"/>
                <w:left w:val="none" w:sz="0" w:space="0" w:color="auto"/>
                <w:bottom w:val="none" w:sz="0" w:space="0" w:color="auto"/>
                <w:right w:val="none" w:sz="0" w:space="0" w:color="auto"/>
              </w:divBdr>
              <w:divsChild>
                <w:div w:id="1467549745">
                  <w:marLeft w:val="0"/>
                  <w:marRight w:val="0"/>
                  <w:marTop w:val="0"/>
                  <w:marBottom w:val="0"/>
                  <w:divBdr>
                    <w:top w:val="none" w:sz="0" w:space="0" w:color="auto"/>
                    <w:left w:val="none" w:sz="0" w:space="0" w:color="auto"/>
                    <w:bottom w:val="none" w:sz="0" w:space="0" w:color="auto"/>
                    <w:right w:val="none" w:sz="0" w:space="0" w:color="auto"/>
                  </w:divBdr>
                  <w:divsChild>
                    <w:div w:id="20724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59431">
              <w:marLeft w:val="0"/>
              <w:marRight w:val="0"/>
              <w:marTop w:val="0"/>
              <w:marBottom w:val="0"/>
              <w:divBdr>
                <w:top w:val="none" w:sz="0" w:space="0" w:color="auto"/>
                <w:left w:val="none" w:sz="0" w:space="0" w:color="auto"/>
                <w:bottom w:val="none" w:sz="0" w:space="0" w:color="auto"/>
                <w:right w:val="none" w:sz="0" w:space="0" w:color="auto"/>
              </w:divBdr>
              <w:divsChild>
                <w:div w:id="1612667291">
                  <w:marLeft w:val="0"/>
                  <w:marRight w:val="0"/>
                  <w:marTop w:val="0"/>
                  <w:marBottom w:val="0"/>
                  <w:divBdr>
                    <w:top w:val="none" w:sz="0" w:space="0" w:color="auto"/>
                    <w:left w:val="none" w:sz="0" w:space="0" w:color="auto"/>
                    <w:bottom w:val="none" w:sz="0" w:space="0" w:color="auto"/>
                    <w:right w:val="none" w:sz="0" w:space="0" w:color="auto"/>
                  </w:divBdr>
                  <w:divsChild>
                    <w:div w:id="194480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8355">
              <w:marLeft w:val="0"/>
              <w:marRight w:val="0"/>
              <w:marTop w:val="0"/>
              <w:marBottom w:val="0"/>
              <w:divBdr>
                <w:top w:val="none" w:sz="0" w:space="0" w:color="auto"/>
                <w:left w:val="none" w:sz="0" w:space="0" w:color="auto"/>
                <w:bottom w:val="none" w:sz="0" w:space="0" w:color="auto"/>
                <w:right w:val="none" w:sz="0" w:space="0" w:color="auto"/>
              </w:divBdr>
              <w:divsChild>
                <w:div w:id="1323505625">
                  <w:marLeft w:val="0"/>
                  <w:marRight w:val="0"/>
                  <w:marTop w:val="0"/>
                  <w:marBottom w:val="0"/>
                  <w:divBdr>
                    <w:top w:val="none" w:sz="0" w:space="0" w:color="auto"/>
                    <w:left w:val="none" w:sz="0" w:space="0" w:color="auto"/>
                    <w:bottom w:val="none" w:sz="0" w:space="0" w:color="auto"/>
                    <w:right w:val="none" w:sz="0" w:space="0" w:color="auto"/>
                  </w:divBdr>
                  <w:divsChild>
                    <w:div w:id="1807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7134">
              <w:marLeft w:val="0"/>
              <w:marRight w:val="0"/>
              <w:marTop w:val="0"/>
              <w:marBottom w:val="0"/>
              <w:divBdr>
                <w:top w:val="none" w:sz="0" w:space="0" w:color="auto"/>
                <w:left w:val="none" w:sz="0" w:space="0" w:color="auto"/>
                <w:bottom w:val="none" w:sz="0" w:space="0" w:color="auto"/>
                <w:right w:val="none" w:sz="0" w:space="0" w:color="auto"/>
              </w:divBdr>
              <w:divsChild>
                <w:div w:id="50543734">
                  <w:marLeft w:val="0"/>
                  <w:marRight w:val="0"/>
                  <w:marTop w:val="0"/>
                  <w:marBottom w:val="0"/>
                  <w:divBdr>
                    <w:top w:val="none" w:sz="0" w:space="0" w:color="auto"/>
                    <w:left w:val="none" w:sz="0" w:space="0" w:color="auto"/>
                    <w:bottom w:val="none" w:sz="0" w:space="0" w:color="auto"/>
                    <w:right w:val="none" w:sz="0" w:space="0" w:color="auto"/>
                  </w:divBdr>
                  <w:divsChild>
                    <w:div w:id="5285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98220">
              <w:marLeft w:val="0"/>
              <w:marRight w:val="0"/>
              <w:marTop w:val="0"/>
              <w:marBottom w:val="0"/>
              <w:divBdr>
                <w:top w:val="none" w:sz="0" w:space="0" w:color="auto"/>
                <w:left w:val="none" w:sz="0" w:space="0" w:color="auto"/>
                <w:bottom w:val="none" w:sz="0" w:space="0" w:color="auto"/>
                <w:right w:val="none" w:sz="0" w:space="0" w:color="auto"/>
              </w:divBdr>
              <w:divsChild>
                <w:div w:id="590434394">
                  <w:marLeft w:val="0"/>
                  <w:marRight w:val="0"/>
                  <w:marTop w:val="0"/>
                  <w:marBottom w:val="0"/>
                  <w:divBdr>
                    <w:top w:val="none" w:sz="0" w:space="0" w:color="auto"/>
                    <w:left w:val="none" w:sz="0" w:space="0" w:color="auto"/>
                    <w:bottom w:val="none" w:sz="0" w:space="0" w:color="auto"/>
                    <w:right w:val="none" w:sz="0" w:space="0" w:color="auto"/>
                  </w:divBdr>
                  <w:divsChild>
                    <w:div w:id="19101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10132">
              <w:marLeft w:val="0"/>
              <w:marRight w:val="0"/>
              <w:marTop w:val="0"/>
              <w:marBottom w:val="0"/>
              <w:divBdr>
                <w:top w:val="none" w:sz="0" w:space="0" w:color="auto"/>
                <w:left w:val="none" w:sz="0" w:space="0" w:color="auto"/>
                <w:bottom w:val="none" w:sz="0" w:space="0" w:color="auto"/>
                <w:right w:val="none" w:sz="0" w:space="0" w:color="auto"/>
              </w:divBdr>
              <w:divsChild>
                <w:div w:id="806779793">
                  <w:marLeft w:val="0"/>
                  <w:marRight w:val="0"/>
                  <w:marTop w:val="0"/>
                  <w:marBottom w:val="0"/>
                  <w:divBdr>
                    <w:top w:val="none" w:sz="0" w:space="0" w:color="auto"/>
                    <w:left w:val="none" w:sz="0" w:space="0" w:color="auto"/>
                    <w:bottom w:val="none" w:sz="0" w:space="0" w:color="auto"/>
                    <w:right w:val="none" w:sz="0" w:space="0" w:color="auto"/>
                  </w:divBdr>
                  <w:divsChild>
                    <w:div w:id="16642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2059">
              <w:marLeft w:val="0"/>
              <w:marRight w:val="0"/>
              <w:marTop w:val="0"/>
              <w:marBottom w:val="0"/>
              <w:divBdr>
                <w:top w:val="none" w:sz="0" w:space="0" w:color="auto"/>
                <w:left w:val="none" w:sz="0" w:space="0" w:color="auto"/>
                <w:bottom w:val="none" w:sz="0" w:space="0" w:color="auto"/>
                <w:right w:val="none" w:sz="0" w:space="0" w:color="auto"/>
              </w:divBdr>
              <w:divsChild>
                <w:div w:id="1396316494">
                  <w:marLeft w:val="0"/>
                  <w:marRight w:val="0"/>
                  <w:marTop w:val="0"/>
                  <w:marBottom w:val="0"/>
                  <w:divBdr>
                    <w:top w:val="none" w:sz="0" w:space="0" w:color="auto"/>
                    <w:left w:val="none" w:sz="0" w:space="0" w:color="auto"/>
                    <w:bottom w:val="none" w:sz="0" w:space="0" w:color="auto"/>
                    <w:right w:val="none" w:sz="0" w:space="0" w:color="auto"/>
                  </w:divBdr>
                  <w:divsChild>
                    <w:div w:id="2130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8961">
              <w:marLeft w:val="0"/>
              <w:marRight w:val="0"/>
              <w:marTop w:val="0"/>
              <w:marBottom w:val="0"/>
              <w:divBdr>
                <w:top w:val="none" w:sz="0" w:space="0" w:color="auto"/>
                <w:left w:val="none" w:sz="0" w:space="0" w:color="auto"/>
                <w:bottom w:val="none" w:sz="0" w:space="0" w:color="auto"/>
                <w:right w:val="none" w:sz="0" w:space="0" w:color="auto"/>
              </w:divBdr>
              <w:divsChild>
                <w:div w:id="46339084">
                  <w:marLeft w:val="0"/>
                  <w:marRight w:val="0"/>
                  <w:marTop w:val="0"/>
                  <w:marBottom w:val="0"/>
                  <w:divBdr>
                    <w:top w:val="none" w:sz="0" w:space="0" w:color="auto"/>
                    <w:left w:val="none" w:sz="0" w:space="0" w:color="auto"/>
                    <w:bottom w:val="none" w:sz="0" w:space="0" w:color="auto"/>
                    <w:right w:val="none" w:sz="0" w:space="0" w:color="auto"/>
                  </w:divBdr>
                  <w:divsChild>
                    <w:div w:id="16593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72938">
              <w:marLeft w:val="0"/>
              <w:marRight w:val="0"/>
              <w:marTop w:val="0"/>
              <w:marBottom w:val="0"/>
              <w:divBdr>
                <w:top w:val="none" w:sz="0" w:space="0" w:color="auto"/>
                <w:left w:val="none" w:sz="0" w:space="0" w:color="auto"/>
                <w:bottom w:val="none" w:sz="0" w:space="0" w:color="auto"/>
                <w:right w:val="none" w:sz="0" w:space="0" w:color="auto"/>
              </w:divBdr>
              <w:divsChild>
                <w:div w:id="1154179347">
                  <w:marLeft w:val="0"/>
                  <w:marRight w:val="0"/>
                  <w:marTop w:val="0"/>
                  <w:marBottom w:val="0"/>
                  <w:divBdr>
                    <w:top w:val="none" w:sz="0" w:space="0" w:color="auto"/>
                    <w:left w:val="none" w:sz="0" w:space="0" w:color="auto"/>
                    <w:bottom w:val="none" w:sz="0" w:space="0" w:color="auto"/>
                    <w:right w:val="none" w:sz="0" w:space="0" w:color="auto"/>
                  </w:divBdr>
                  <w:divsChild>
                    <w:div w:id="196033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39391">
              <w:marLeft w:val="0"/>
              <w:marRight w:val="0"/>
              <w:marTop w:val="0"/>
              <w:marBottom w:val="0"/>
              <w:divBdr>
                <w:top w:val="none" w:sz="0" w:space="0" w:color="auto"/>
                <w:left w:val="none" w:sz="0" w:space="0" w:color="auto"/>
                <w:bottom w:val="none" w:sz="0" w:space="0" w:color="auto"/>
                <w:right w:val="none" w:sz="0" w:space="0" w:color="auto"/>
              </w:divBdr>
              <w:divsChild>
                <w:div w:id="1394432467">
                  <w:marLeft w:val="0"/>
                  <w:marRight w:val="0"/>
                  <w:marTop w:val="0"/>
                  <w:marBottom w:val="0"/>
                  <w:divBdr>
                    <w:top w:val="none" w:sz="0" w:space="0" w:color="auto"/>
                    <w:left w:val="none" w:sz="0" w:space="0" w:color="auto"/>
                    <w:bottom w:val="none" w:sz="0" w:space="0" w:color="auto"/>
                    <w:right w:val="none" w:sz="0" w:space="0" w:color="auto"/>
                  </w:divBdr>
                  <w:divsChild>
                    <w:div w:id="112558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41406">
              <w:marLeft w:val="0"/>
              <w:marRight w:val="0"/>
              <w:marTop w:val="0"/>
              <w:marBottom w:val="0"/>
              <w:divBdr>
                <w:top w:val="none" w:sz="0" w:space="0" w:color="auto"/>
                <w:left w:val="none" w:sz="0" w:space="0" w:color="auto"/>
                <w:bottom w:val="none" w:sz="0" w:space="0" w:color="auto"/>
                <w:right w:val="none" w:sz="0" w:space="0" w:color="auto"/>
              </w:divBdr>
              <w:divsChild>
                <w:div w:id="1894152966">
                  <w:marLeft w:val="0"/>
                  <w:marRight w:val="0"/>
                  <w:marTop w:val="0"/>
                  <w:marBottom w:val="0"/>
                  <w:divBdr>
                    <w:top w:val="none" w:sz="0" w:space="0" w:color="auto"/>
                    <w:left w:val="none" w:sz="0" w:space="0" w:color="auto"/>
                    <w:bottom w:val="none" w:sz="0" w:space="0" w:color="auto"/>
                    <w:right w:val="none" w:sz="0" w:space="0" w:color="auto"/>
                  </w:divBdr>
                </w:div>
              </w:divsChild>
            </w:div>
            <w:div w:id="1519812501">
              <w:marLeft w:val="0"/>
              <w:marRight w:val="0"/>
              <w:marTop w:val="0"/>
              <w:marBottom w:val="0"/>
              <w:divBdr>
                <w:top w:val="none" w:sz="0" w:space="0" w:color="auto"/>
                <w:left w:val="none" w:sz="0" w:space="0" w:color="auto"/>
                <w:bottom w:val="none" w:sz="0" w:space="0" w:color="auto"/>
                <w:right w:val="none" w:sz="0" w:space="0" w:color="auto"/>
              </w:divBdr>
              <w:divsChild>
                <w:div w:id="724064731">
                  <w:marLeft w:val="0"/>
                  <w:marRight w:val="0"/>
                  <w:marTop w:val="0"/>
                  <w:marBottom w:val="0"/>
                  <w:divBdr>
                    <w:top w:val="none" w:sz="0" w:space="0" w:color="auto"/>
                    <w:left w:val="none" w:sz="0" w:space="0" w:color="auto"/>
                    <w:bottom w:val="none" w:sz="0" w:space="0" w:color="auto"/>
                    <w:right w:val="none" w:sz="0" w:space="0" w:color="auto"/>
                  </w:divBdr>
                  <w:divsChild>
                    <w:div w:id="15466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7755">
              <w:marLeft w:val="0"/>
              <w:marRight w:val="0"/>
              <w:marTop w:val="0"/>
              <w:marBottom w:val="0"/>
              <w:divBdr>
                <w:top w:val="none" w:sz="0" w:space="0" w:color="auto"/>
                <w:left w:val="none" w:sz="0" w:space="0" w:color="auto"/>
                <w:bottom w:val="none" w:sz="0" w:space="0" w:color="auto"/>
                <w:right w:val="none" w:sz="0" w:space="0" w:color="auto"/>
              </w:divBdr>
              <w:divsChild>
                <w:div w:id="2039162001">
                  <w:marLeft w:val="0"/>
                  <w:marRight w:val="0"/>
                  <w:marTop w:val="0"/>
                  <w:marBottom w:val="0"/>
                  <w:divBdr>
                    <w:top w:val="none" w:sz="0" w:space="0" w:color="auto"/>
                    <w:left w:val="none" w:sz="0" w:space="0" w:color="auto"/>
                    <w:bottom w:val="none" w:sz="0" w:space="0" w:color="auto"/>
                    <w:right w:val="none" w:sz="0" w:space="0" w:color="auto"/>
                  </w:divBdr>
                  <w:divsChild>
                    <w:div w:id="75709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648">
              <w:marLeft w:val="0"/>
              <w:marRight w:val="0"/>
              <w:marTop w:val="0"/>
              <w:marBottom w:val="0"/>
              <w:divBdr>
                <w:top w:val="none" w:sz="0" w:space="0" w:color="auto"/>
                <w:left w:val="none" w:sz="0" w:space="0" w:color="auto"/>
                <w:bottom w:val="none" w:sz="0" w:space="0" w:color="auto"/>
                <w:right w:val="none" w:sz="0" w:space="0" w:color="auto"/>
              </w:divBdr>
              <w:divsChild>
                <w:div w:id="397216004">
                  <w:marLeft w:val="0"/>
                  <w:marRight w:val="0"/>
                  <w:marTop w:val="0"/>
                  <w:marBottom w:val="0"/>
                  <w:divBdr>
                    <w:top w:val="none" w:sz="0" w:space="0" w:color="auto"/>
                    <w:left w:val="none" w:sz="0" w:space="0" w:color="auto"/>
                    <w:bottom w:val="none" w:sz="0" w:space="0" w:color="auto"/>
                    <w:right w:val="none" w:sz="0" w:space="0" w:color="auto"/>
                  </w:divBdr>
                  <w:divsChild>
                    <w:div w:id="77726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3210">
              <w:marLeft w:val="0"/>
              <w:marRight w:val="0"/>
              <w:marTop w:val="0"/>
              <w:marBottom w:val="0"/>
              <w:divBdr>
                <w:top w:val="none" w:sz="0" w:space="0" w:color="auto"/>
                <w:left w:val="none" w:sz="0" w:space="0" w:color="auto"/>
                <w:bottom w:val="none" w:sz="0" w:space="0" w:color="auto"/>
                <w:right w:val="none" w:sz="0" w:space="0" w:color="auto"/>
              </w:divBdr>
              <w:divsChild>
                <w:div w:id="859242531">
                  <w:marLeft w:val="0"/>
                  <w:marRight w:val="0"/>
                  <w:marTop w:val="0"/>
                  <w:marBottom w:val="0"/>
                  <w:divBdr>
                    <w:top w:val="none" w:sz="0" w:space="0" w:color="auto"/>
                    <w:left w:val="none" w:sz="0" w:space="0" w:color="auto"/>
                    <w:bottom w:val="none" w:sz="0" w:space="0" w:color="auto"/>
                    <w:right w:val="none" w:sz="0" w:space="0" w:color="auto"/>
                  </w:divBdr>
                  <w:divsChild>
                    <w:div w:id="110572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05196">
              <w:marLeft w:val="0"/>
              <w:marRight w:val="0"/>
              <w:marTop w:val="0"/>
              <w:marBottom w:val="0"/>
              <w:divBdr>
                <w:top w:val="none" w:sz="0" w:space="0" w:color="auto"/>
                <w:left w:val="none" w:sz="0" w:space="0" w:color="auto"/>
                <w:bottom w:val="none" w:sz="0" w:space="0" w:color="auto"/>
                <w:right w:val="none" w:sz="0" w:space="0" w:color="auto"/>
              </w:divBdr>
              <w:divsChild>
                <w:div w:id="1367759676">
                  <w:marLeft w:val="0"/>
                  <w:marRight w:val="0"/>
                  <w:marTop w:val="0"/>
                  <w:marBottom w:val="0"/>
                  <w:divBdr>
                    <w:top w:val="none" w:sz="0" w:space="0" w:color="auto"/>
                    <w:left w:val="none" w:sz="0" w:space="0" w:color="auto"/>
                    <w:bottom w:val="none" w:sz="0" w:space="0" w:color="auto"/>
                    <w:right w:val="none" w:sz="0" w:space="0" w:color="auto"/>
                  </w:divBdr>
                  <w:divsChild>
                    <w:div w:id="125208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14242">
              <w:marLeft w:val="0"/>
              <w:marRight w:val="0"/>
              <w:marTop w:val="0"/>
              <w:marBottom w:val="0"/>
              <w:divBdr>
                <w:top w:val="none" w:sz="0" w:space="0" w:color="auto"/>
                <w:left w:val="none" w:sz="0" w:space="0" w:color="auto"/>
                <w:bottom w:val="none" w:sz="0" w:space="0" w:color="auto"/>
                <w:right w:val="none" w:sz="0" w:space="0" w:color="auto"/>
              </w:divBdr>
              <w:divsChild>
                <w:div w:id="1300306035">
                  <w:marLeft w:val="0"/>
                  <w:marRight w:val="0"/>
                  <w:marTop w:val="0"/>
                  <w:marBottom w:val="0"/>
                  <w:divBdr>
                    <w:top w:val="none" w:sz="0" w:space="0" w:color="auto"/>
                    <w:left w:val="none" w:sz="0" w:space="0" w:color="auto"/>
                    <w:bottom w:val="none" w:sz="0" w:space="0" w:color="auto"/>
                    <w:right w:val="none" w:sz="0" w:space="0" w:color="auto"/>
                  </w:divBdr>
                  <w:divsChild>
                    <w:div w:id="21450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42673">
              <w:marLeft w:val="0"/>
              <w:marRight w:val="0"/>
              <w:marTop w:val="0"/>
              <w:marBottom w:val="0"/>
              <w:divBdr>
                <w:top w:val="none" w:sz="0" w:space="0" w:color="auto"/>
                <w:left w:val="none" w:sz="0" w:space="0" w:color="auto"/>
                <w:bottom w:val="none" w:sz="0" w:space="0" w:color="auto"/>
                <w:right w:val="none" w:sz="0" w:space="0" w:color="auto"/>
              </w:divBdr>
              <w:divsChild>
                <w:div w:id="2025276885">
                  <w:marLeft w:val="0"/>
                  <w:marRight w:val="0"/>
                  <w:marTop w:val="0"/>
                  <w:marBottom w:val="0"/>
                  <w:divBdr>
                    <w:top w:val="none" w:sz="0" w:space="0" w:color="auto"/>
                    <w:left w:val="none" w:sz="0" w:space="0" w:color="auto"/>
                    <w:bottom w:val="none" w:sz="0" w:space="0" w:color="auto"/>
                    <w:right w:val="none" w:sz="0" w:space="0" w:color="auto"/>
                  </w:divBdr>
                  <w:divsChild>
                    <w:div w:id="165421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64467">
              <w:marLeft w:val="0"/>
              <w:marRight w:val="0"/>
              <w:marTop w:val="0"/>
              <w:marBottom w:val="0"/>
              <w:divBdr>
                <w:top w:val="none" w:sz="0" w:space="0" w:color="auto"/>
                <w:left w:val="none" w:sz="0" w:space="0" w:color="auto"/>
                <w:bottom w:val="none" w:sz="0" w:space="0" w:color="auto"/>
                <w:right w:val="none" w:sz="0" w:space="0" w:color="auto"/>
              </w:divBdr>
              <w:divsChild>
                <w:div w:id="826479538">
                  <w:marLeft w:val="0"/>
                  <w:marRight w:val="0"/>
                  <w:marTop w:val="0"/>
                  <w:marBottom w:val="0"/>
                  <w:divBdr>
                    <w:top w:val="none" w:sz="0" w:space="0" w:color="auto"/>
                    <w:left w:val="none" w:sz="0" w:space="0" w:color="auto"/>
                    <w:bottom w:val="none" w:sz="0" w:space="0" w:color="auto"/>
                    <w:right w:val="none" w:sz="0" w:space="0" w:color="auto"/>
                  </w:divBdr>
                  <w:divsChild>
                    <w:div w:id="7917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12435">
              <w:marLeft w:val="0"/>
              <w:marRight w:val="0"/>
              <w:marTop w:val="0"/>
              <w:marBottom w:val="0"/>
              <w:divBdr>
                <w:top w:val="none" w:sz="0" w:space="0" w:color="auto"/>
                <w:left w:val="none" w:sz="0" w:space="0" w:color="auto"/>
                <w:bottom w:val="none" w:sz="0" w:space="0" w:color="auto"/>
                <w:right w:val="none" w:sz="0" w:space="0" w:color="auto"/>
              </w:divBdr>
              <w:divsChild>
                <w:div w:id="1250112904">
                  <w:marLeft w:val="0"/>
                  <w:marRight w:val="0"/>
                  <w:marTop w:val="0"/>
                  <w:marBottom w:val="0"/>
                  <w:divBdr>
                    <w:top w:val="none" w:sz="0" w:space="0" w:color="auto"/>
                    <w:left w:val="none" w:sz="0" w:space="0" w:color="auto"/>
                    <w:bottom w:val="none" w:sz="0" w:space="0" w:color="auto"/>
                    <w:right w:val="none" w:sz="0" w:space="0" w:color="auto"/>
                  </w:divBdr>
                  <w:divsChild>
                    <w:div w:id="19805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5651">
              <w:marLeft w:val="0"/>
              <w:marRight w:val="0"/>
              <w:marTop w:val="0"/>
              <w:marBottom w:val="0"/>
              <w:divBdr>
                <w:top w:val="none" w:sz="0" w:space="0" w:color="auto"/>
                <w:left w:val="none" w:sz="0" w:space="0" w:color="auto"/>
                <w:bottom w:val="none" w:sz="0" w:space="0" w:color="auto"/>
                <w:right w:val="none" w:sz="0" w:space="0" w:color="auto"/>
              </w:divBdr>
              <w:divsChild>
                <w:div w:id="289626575">
                  <w:marLeft w:val="0"/>
                  <w:marRight w:val="0"/>
                  <w:marTop w:val="0"/>
                  <w:marBottom w:val="0"/>
                  <w:divBdr>
                    <w:top w:val="none" w:sz="0" w:space="0" w:color="auto"/>
                    <w:left w:val="none" w:sz="0" w:space="0" w:color="auto"/>
                    <w:bottom w:val="none" w:sz="0" w:space="0" w:color="auto"/>
                    <w:right w:val="none" w:sz="0" w:space="0" w:color="auto"/>
                  </w:divBdr>
                  <w:divsChild>
                    <w:div w:id="151214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6192">
              <w:marLeft w:val="0"/>
              <w:marRight w:val="0"/>
              <w:marTop w:val="0"/>
              <w:marBottom w:val="0"/>
              <w:divBdr>
                <w:top w:val="none" w:sz="0" w:space="0" w:color="auto"/>
                <w:left w:val="none" w:sz="0" w:space="0" w:color="auto"/>
                <w:bottom w:val="none" w:sz="0" w:space="0" w:color="auto"/>
                <w:right w:val="none" w:sz="0" w:space="0" w:color="auto"/>
              </w:divBdr>
              <w:divsChild>
                <w:div w:id="1257861993">
                  <w:marLeft w:val="0"/>
                  <w:marRight w:val="0"/>
                  <w:marTop w:val="0"/>
                  <w:marBottom w:val="0"/>
                  <w:divBdr>
                    <w:top w:val="none" w:sz="0" w:space="0" w:color="auto"/>
                    <w:left w:val="none" w:sz="0" w:space="0" w:color="auto"/>
                    <w:bottom w:val="none" w:sz="0" w:space="0" w:color="auto"/>
                    <w:right w:val="none" w:sz="0" w:space="0" w:color="auto"/>
                  </w:divBdr>
                  <w:divsChild>
                    <w:div w:id="12446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238">
              <w:marLeft w:val="0"/>
              <w:marRight w:val="0"/>
              <w:marTop w:val="0"/>
              <w:marBottom w:val="0"/>
              <w:divBdr>
                <w:top w:val="none" w:sz="0" w:space="0" w:color="auto"/>
                <w:left w:val="none" w:sz="0" w:space="0" w:color="auto"/>
                <w:bottom w:val="none" w:sz="0" w:space="0" w:color="auto"/>
                <w:right w:val="none" w:sz="0" w:space="0" w:color="auto"/>
              </w:divBdr>
              <w:divsChild>
                <w:div w:id="964387268">
                  <w:marLeft w:val="0"/>
                  <w:marRight w:val="0"/>
                  <w:marTop w:val="0"/>
                  <w:marBottom w:val="0"/>
                  <w:divBdr>
                    <w:top w:val="none" w:sz="0" w:space="0" w:color="auto"/>
                    <w:left w:val="none" w:sz="0" w:space="0" w:color="auto"/>
                    <w:bottom w:val="none" w:sz="0" w:space="0" w:color="auto"/>
                    <w:right w:val="none" w:sz="0" w:space="0" w:color="auto"/>
                  </w:divBdr>
                  <w:divsChild>
                    <w:div w:id="192800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67009">
              <w:marLeft w:val="0"/>
              <w:marRight w:val="0"/>
              <w:marTop w:val="0"/>
              <w:marBottom w:val="0"/>
              <w:divBdr>
                <w:top w:val="none" w:sz="0" w:space="0" w:color="auto"/>
                <w:left w:val="none" w:sz="0" w:space="0" w:color="auto"/>
                <w:bottom w:val="none" w:sz="0" w:space="0" w:color="auto"/>
                <w:right w:val="none" w:sz="0" w:space="0" w:color="auto"/>
              </w:divBdr>
              <w:divsChild>
                <w:div w:id="1317223397">
                  <w:marLeft w:val="0"/>
                  <w:marRight w:val="0"/>
                  <w:marTop w:val="0"/>
                  <w:marBottom w:val="0"/>
                  <w:divBdr>
                    <w:top w:val="none" w:sz="0" w:space="0" w:color="auto"/>
                    <w:left w:val="none" w:sz="0" w:space="0" w:color="auto"/>
                    <w:bottom w:val="none" w:sz="0" w:space="0" w:color="auto"/>
                    <w:right w:val="none" w:sz="0" w:space="0" w:color="auto"/>
                  </w:divBdr>
                  <w:divsChild>
                    <w:div w:id="9322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14075">
              <w:marLeft w:val="0"/>
              <w:marRight w:val="0"/>
              <w:marTop w:val="0"/>
              <w:marBottom w:val="0"/>
              <w:divBdr>
                <w:top w:val="none" w:sz="0" w:space="0" w:color="auto"/>
                <w:left w:val="none" w:sz="0" w:space="0" w:color="auto"/>
                <w:bottom w:val="none" w:sz="0" w:space="0" w:color="auto"/>
                <w:right w:val="none" w:sz="0" w:space="0" w:color="auto"/>
              </w:divBdr>
              <w:divsChild>
                <w:div w:id="848639159">
                  <w:marLeft w:val="0"/>
                  <w:marRight w:val="0"/>
                  <w:marTop w:val="0"/>
                  <w:marBottom w:val="0"/>
                  <w:divBdr>
                    <w:top w:val="none" w:sz="0" w:space="0" w:color="auto"/>
                    <w:left w:val="none" w:sz="0" w:space="0" w:color="auto"/>
                    <w:bottom w:val="none" w:sz="0" w:space="0" w:color="auto"/>
                    <w:right w:val="none" w:sz="0" w:space="0" w:color="auto"/>
                  </w:divBdr>
                  <w:divsChild>
                    <w:div w:id="8701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5940">
              <w:marLeft w:val="0"/>
              <w:marRight w:val="0"/>
              <w:marTop w:val="0"/>
              <w:marBottom w:val="0"/>
              <w:divBdr>
                <w:top w:val="none" w:sz="0" w:space="0" w:color="auto"/>
                <w:left w:val="none" w:sz="0" w:space="0" w:color="auto"/>
                <w:bottom w:val="none" w:sz="0" w:space="0" w:color="auto"/>
                <w:right w:val="none" w:sz="0" w:space="0" w:color="auto"/>
              </w:divBdr>
              <w:divsChild>
                <w:div w:id="1258244901">
                  <w:marLeft w:val="0"/>
                  <w:marRight w:val="0"/>
                  <w:marTop w:val="0"/>
                  <w:marBottom w:val="0"/>
                  <w:divBdr>
                    <w:top w:val="none" w:sz="0" w:space="0" w:color="auto"/>
                    <w:left w:val="none" w:sz="0" w:space="0" w:color="auto"/>
                    <w:bottom w:val="none" w:sz="0" w:space="0" w:color="auto"/>
                    <w:right w:val="none" w:sz="0" w:space="0" w:color="auto"/>
                  </w:divBdr>
                  <w:divsChild>
                    <w:div w:id="19757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2864">
              <w:marLeft w:val="0"/>
              <w:marRight w:val="0"/>
              <w:marTop w:val="0"/>
              <w:marBottom w:val="0"/>
              <w:divBdr>
                <w:top w:val="none" w:sz="0" w:space="0" w:color="auto"/>
                <w:left w:val="none" w:sz="0" w:space="0" w:color="auto"/>
                <w:bottom w:val="none" w:sz="0" w:space="0" w:color="auto"/>
                <w:right w:val="none" w:sz="0" w:space="0" w:color="auto"/>
              </w:divBdr>
              <w:divsChild>
                <w:div w:id="767502639">
                  <w:marLeft w:val="0"/>
                  <w:marRight w:val="0"/>
                  <w:marTop w:val="0"/>
                  <w:marBottom w:val="0"/>
                  <w:divBdr>
                    <w:top w:val="none" w:sz="0" w:space="0" w:color="auto"/>
                    <w:left w:val="none" w:sz="0" w:space="0" w:color="auto"/>
                    <w:bottom w:val="none" w:sz="0" w:space="0" w:color="auto"/>
                    <w:right w:val="none" w:sz="0" w:space="0" w:color="auto"/>
                  </w:divBdr>
                  <w:divsChild>
                    <w:div w:id="57563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3190">
              <w:marLeft w:val="0"/>
              <w:marRight w:val="0"/>
              <w:marTop w:val="0"/>
              <w:marBottom w:val="0"/>
              <w:divBdr>
                <w:top w:val="none" w:sz="0" w:space="0" w:color="auto"/>
                <w:left w:val="none" w:sz="0" w:space="0" w:color="auto"/>
                <w:bottom w:val="none" w:sz="0" w:space="0" w:color="auto"/>
                <w:right w:val="none" w:sz="0" w:space="0" w:color="auto"/>
              </w:divBdr>
              <w:divsChild>
                <w:div w:id="29839496">
                  <w:marLeft w:val="0"/>
                  <w:marRight w:val="0"/>
                  <w:marTop w:val="0"/>
                  <w:marBottom w:val="0"/>
                  <w:divBdr>
                    <w:top w:val="none" w:sz="0" w:space="0" w:color="auto"/>
                    <w:left w:val="none" w:sz="0" w:space="0" w:color="auto"/>
                    <w:bottom w:val="none" w:sz="0" w:space="0" w:color="auto"/>
                    <w:right w:val="none" w:sz="0" w:space="0" w:color="auto"/>
                  </w:divBdr>
                  <w:divsChild>
                    <w:div w:id="18780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5672">
              <w:marLeft w:val="0"/>
              <w:marRight w:val="0"/>
              <w:marTop w:val="0"/>
              <w:marBottom w:val="0"/>
              <w:divBdr>
                <w:top w:val="none" w:sz="0" w:space="0" w:color="auto"/>
                <w:left w:val="none" w:sz="0" w:space="0" w:color="auto"/>
                <w:bottom w:val="none" w:sz="0" w:space="0" w:color="auto"/>
                <w:right w:val="none" w:sz="0" w:space="0" w:color="auto"/>
              </w:divBdr>
              <w:divsChild>
                <w:div w:id="1056658054">
                  <w:marLeft w:val="0"/>
                  <w:marRight w:val="0"/>
                  <w:marTop w:val="0"/>
                  <w:marBottom w:val="0"/>
                  <w:divBdr>
                    <w:top w:val="none" w:sz="0" w:space="0" w:color="auto"/>
                    <w:left w:val="none" w:sz="0" w:space="0" w:color="auto"/>
                    <w:bottom w:val="none" w:sz="0" w:space="0" w:color="auto"/>
                    <w:right w:val="none" w:sz="0" w:space="0" w:color="auto"/>
                  </w:divBdr>
                  <w:divsChild>
                    <w:div w:id="641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0298">
              <w:marLeft w:val="0"/>
              <w:marRight w:val="0"/>
              <w:marTop w:val="0"/>
              <w:marBottom w:val="0"/>
              <w:divBdr>
                <w:top w:val="none" w:sz="0" w:space="0" w:color="auto"/>
                <w:left w:val="none" w:sz="0" w:space="0" w:color="auto"/>
                <w:bottom w:val="none" w:sz="0" w:space="0" w:color="auto"/>
                <w:right w:val="none" w:sz="0" w:space="0" w:color="auto"/>
              </w:divBdr>
              <w:divsChild>
                <w:div w:id="1303845013">
                  <w:marLeft w:val="0"/>
                  <w:marRight w:val="0"/>
                  <w:marTop w:val="0"/>
                  <w:marBottom w:val="0"/>
                  <w:divBdr>
                    <w:top w:val="none" w:sz="0" w:space="0" w:color="auto"/>
                    <w:left w:val="none" w:sz="0" w:space="0" w:color="auto"/>
                    <w:bottom w:val="none" w:sz="0" w:space="0" w:color="auto"/>
                    <w:right w:val="none" w:sz="0" w:space="0" w:color="auto"/>
                  </w:divBdr>
                  <w:divsChild>
                    <w:div w:id="201125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25983">
              <w:marLeft w:val="0"/>
              <w:marRight w:val="0"/>
              <w:marTop w:val="0"/>
              <w:marBottom w:val="0"/>
              <w:divBdr>
                <w:top w:val="none" w:sz="0" w:space="0" w:color="auto"/>
                <w:left w:val="none" w:sz="0" w:space="0" w:color="auto"/>
                <w:bottom w:val="none" w:sz="0" w:space="0" w:color="auto"/>
                <w:right w:val="none" w:sz="0" w:space="0" w:color="auto"/>
              </w:divBdr>
              <w:divsChild>
                <w:div w:id="1424304906">
                  <w:marLeft w:val="0"/>
                  <w:marRight w:val="0"/>
                  <w:marTop w:val="0"/>
                  <w:marBottom w:val="0"/>
                  <w:divBdr>
                    <w:top w:val="none" w:sz="0" w:space="0" w:color="auto"/>
                    <w:left w:val="none" w:sz="0" w:space="0" w:color="auto"/>
                    <w:bottom w:val="none" w:sz="0" w:space="0" w:color="auto"/>
                    <w:right w:val="none" w:sz="0" w:space="0" w:color="auto"/>
                  </w:divBdr>
                  <w:divsChild>
                    <w:div w:id="15426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3253">
              <w:marLeft w:val="0"/>
              <w:marRight w:val="0"/>
              <w:marTop w:val="0"/>
              <w:marBottom w:val="0"/>
              <w:divBdr>
                <w:top w:val="none" w:sz="0" w:space="0" w:color="auto"/>
                <w:left w:val="none" w:sz="0" w:space="0" w:color="auto"/>
                <w:bottom w:val="none" w:sz="0" w:space="0" w:color="auto"/>
                <w:right w:val="none" w:sz="0" w:space="0" w:color="auto"/>
              </w:divBdr>
              <w:divsChild>
                <w:div w:id="1565946675">
                  <w:marLeft w:val="0"/>
                  <w:marRight w:val="0"/>
                  <w:marTop w:val="0"/>
                  <w:marBottom w:val="0"/>
                  <w:divBdr>
                    <w:top w:val="none" w:sz="0" w:space="0" w:color="auto"/>
                    <w:left w:val="none" w:sz="0" w:space="0" w:color="auto"/>
                    <w:bottom w:val="none" w:sz="0" w:space="0" w:color="auto"/>
                    <w:right w:val="none" w:sz="0" w:space="0" w:color="auto"/>
                  </w:divBdr>
                  <w:divsChild>
                    <w:div w:id="6804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7116">
              <w:marLeft w:val="0"/>
              <w:marRight w:val="0"/>
              <w:marTop w:val="0"/>
              <w:marBottom w:val="0"/>
              <w:divBdr>
                <w:top w:val="none" w:sz="0" w:space="0" w:color="auto"/>
                <w:left w:val="none" w:sz="0" w:space="0" w:color="auto"/>
                <w:bottom w:val="none" w:sz="0" w:space="0" w:color="auto"/>
                <w:right w:val="none" w:sz="0" w:space="0" w:color="auto"/>
              </w:divBdr>
              <w:divsChild>
                <w:div w:id="211502089">
                  <w:marLeft w:val="0"/>
                  <w:marRight w:val="0"/>
                  <w:marTop w:val="0"/>
                  <w:marBottom w:val="0"/>
                  <w:divBdr>
                    <w:top w:val="none" w:sz="0" w:space="0" w:color="auto"/>
                    <w:left w:val="none" w:sz="0" w:space="0" w:color="auto"/>
                    <w:bottom w:val="none" w:sz="0" w:space="0" w:color="auto"/>
                    <w:right w:val="none" w:sz="0" w:space="0" w:color="auto"/>
                  </w:divBdr>
                  <w:divsChild>
                    <w:div w:id="8439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80071">
              <w:marLeft w:val="0"/>
              <w:marRight w:val="0"/>
              <w:marTop w:val="0"/>
              <w:marBottom w:val="0"/>
              <w:divBdr>
                <w:top w:val="none" w:sz="0" w:space="0" w:color="auto"/>
                <w:left w:val="none" w:sz="0" w:space="0" w:color="auto"/>
                <w:bottom w:val="none" w:sz="0" w:space="0" w:color="auto"/>
                <w:right w:val="none" w:sz="0" w:space="0" w:color="auto"/>
              </w:divBdr>
              <w:divsChild>
                <w:div w:id="431971952">
                  <w:marLeft w:val="0"/>
                  <w:marRight w:val="0"/>
                  <w:marTop w:val="0"/>
                  <w:marBottom w:val="0"/>
                  <w:divBdr>
                    <w:top w:val="none" w:sz="0" w:space="0" w:color="auto"/>
                    <w:left w:val="none" w:sz="0" w:space="0" w:color="auto"/>
                    <w:bottom w:val="none" w:sz="0" w:space="0" w:color="auto"/>
                    <w:right w:val="none" w:sz="0" w:space="0" w:color="auto"/>
                  </w:divBdr>
                  <w:divsChild>
                    <w:div w:id="189322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16864">
              <w:marLeft w:val="0"/>
              <w:marRight w:val="0"/>
              <w:marTop w:val="0"/>
              <w:marBottom w:val="0"/>
              <w:divBdr>
                <w:top w:val="none" w:sz="0" w:space="0" w:color="auto"/>
                <w:left w:val="none" w:sz="0" w:space="0" w:color="auto"/>
                <w:bottom w:val="none" w:sz="0" w:space="0" w:color="auto"/>
                <w:right w:val="none" w:sz="0" w:space="0" w:color="auto"/>
              </w:divBdr>
              <w:divsChild>
                <w:div w:id="893153584">
                  <w:marLeft w:val="0"/>
                  <w:marRight w:val="0"/>
                  <w:marTop w:val="0"/>
                  <w:marBottom w:val="0"/>
                  <w:divBdr>
                    <w:top w:val="none" w:sz="0" w:space="0" w:color="auto"/>
                    <w:left w:val="none" w:sz="0" w:space="0" w:color="auto"/>
                    <w:bottom w:val="none" w:sz="0" w:space="0" w:color="auto"/>
                    <w:right w:val="none" w:sz="0" w:space="0" w:color="auto"/>
                  </w:divBdr>
                  <w:divsChild>
                    <w:div w:id="97957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8367">
              <w:marLeft w:val="0"/>
              <w:marRight w:val="0"/>
              <w:marTop w:val="0"/>
              <w:marBottom w:val="0"/>
              <w:divBdr>
                <w:top w:val="none" w:sz="0" w:space="0" w:color="auto"/>
                <w:left w:val="none" w:sz="0" w:space="0" w:color="auto"/>
                <w:bottom w:val="none" w:sz="0" w:space="0" w:color="auto"/>
                <w:right w:val="none" w:sz="0" w:space="0" w:color="auto"/>
              </w:divBdr>
              <w:divsChild>
                <w:div w:id="684600324">
                  <w:marLeft w:val="0"/>
                  <w:marRight w:val="0"/>
                  <w:marTop w:val="0"/>
                  <w:marBottom w:val="0"/>
                  <w:divBdr>
                    <w:top w:val="none" w:sz="0" w:space="0" w:color="auto"/>
                    <w:left w:val="none" w:sz="0" w:space="0" w:color="auto"/>
                    <w:bottom w:val="none" w:sz="0" w:space="0" w:color="auto"/>
                    <w:right w:val="none" w:sz="0" w:space="0" w:color="auto"/>
                  </w:divBdr>
                  <w:divsChild>
                    <w:div w:id="20543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2890">
              <w:marLeft w:val="0"/>
              <w:marRight w:val="0"/>
              <w:marTop w:val="0"/>
              <w:marBottom w:val="0"/>
              <w:divBdr>
                <w:top w:val="none" w:sz="0" w:space="0" w:color="auto"/>
                <w:left w:val="none" w:sz="0" w:space="0" w:color="auto"/>
                <w:bottom w:val="none" w:sz="0" w:space="0" w:color="auto"/>
                <w:right w:val="none" w:sz="0" w:space="0" w:color="auto"/>
              </w:divBdr>
              <w:divsChild>
                <w:div w:id="500703240">
                  <w:marLeft w:val="0"/>
                  <w:marRight w:val="0"/>
                  <w:marTop w:val="0"/>
                  <w:marBottom w:val="0"/>
                  <w:divBdr>
                    <w:top w:val="none" w:sz="0" w:space="0" w:color="auto"/>
                    <w:left w:val="none" w:sz="0" w:space="0" w:color="auto"/>
                    <w:bottom w:val="none" w:sz="0" w:space="0" w:color="auto"/>
                    <w:right w:val="none" w:sz="0" w:space="0" w:color="auto"/>
                  </w:divBdr>
                  <w:divsChild>
                    <w:div w:id="75289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4811">
              <w:marLeft w:val="0"/>
              <w:marRight w:val="0"/>
              <w:marTop w:val="0"/>
              <w:marBottom w:val="0"/>
              <w:divBdr>
                <w:top w:val="none" w:sz="0" w:space="0" w:color="auto"/>
                <w:left w:val="none" w:sz="0" w:space="0" w:color="auto"/>
                <w:bottom w:val="none" w:sz="0" w:space="0" w:color="auto"/>
                <w:right w:val="none" w:sz="0" w:space="0" w:color="auto"/>
              </w:divBdr>
              <w:divsChild>
                <w:div w:id="275331548">
                  <w:marLeft w:val="0"/>
                  <w:marRight w:val="0"/>
                  <w:marTop w:val="0"/>
                  <w:marBottom w:val="0"/>
                  <w:divBdr>
                    <w:top w:val="none" w:sz="0" w:space="0" w:color="auto"/>
                    <w:left w:val="none" w:sz="0" w:space="0" w:color="auto"/>
                    <w:bottom w:val="none" w:sz="0" w:space="0" w:color="auto"/>
                    <w:right w:val="none" w:sz="0" w:space="0" w:color="auto"/>
                  </w:divBdr>
                  <w:divsChild>
                    <w:div w:id="1801192438">
                      <w:marLeft w:val="0"/>
                      <w:marRight w:val="0"/>
                      <w:marTop w:val="0"/>
                      <w:marBottom w:val="0"/>
                      <w:divBdr>
                        <w:top w:val="none" w:sz="0" w:space="0" w:color="auto"/>
                        <w:left w:val="none" w:sz="0" w:space="0" w:color="auto"/>
                        <w:bottom w:val="none" w:sz="0" w:space="0" w:color="auto"/>
                        <w:right w:val="none" w:sz="0" w:space="0" w:color="auto"/>
                      </w:divBdr>
                    </w:div>
                  </w:divsChild>
                </w:div>
                <w:div w:id="68773481">
                  <w:marLeft w:val="0"/>
                  <w:marRight w:val="0"/>
                  <w:marTop w:val="0"/>
                  <w:marBottom w:val="0"/>
                  <w:divBdr>
                    <w:top w:val="none" w:sz="0" w:space="0" w:color="auto"/>
                    <w:left w:val="none" w:sz="0" w:space="0" w:color="auto"/>
                    <w:bottom w:val="none" w:sz="0" w:space="0" w:color="auto"/>
                    <w:right w:val="none" w:sz="0" w:space="0" w:color="auto"/>
                  </w:divBdr>
                  <w:divsChild>
                    <w:div w:id="1124038664">
                      <w:marLeft w:val="0"/>
                      <w:marRight w:val="0"/>
                      <w:marTop w:val="0"/>
                      <w:marBottom w:val="0"/>
                      <w:divBdr>
                        <w:top w:val="none" w:sz="0" w:space="0" w:color="auto"/>
                        <w:left w:val="none" w:sz="0" w:space="0" w:color="auto"/>
                        <w:bottom w:val="none" w:sz="0" w:space="0" w:color="auto"/>
                        <w:right w:val="none" w:sz="0" w:space="0" w:color="auto"/>
                      </w:divBdr>
                    </w:div>
                  </w:divsChild>
                </w:div>
                <w:div w:id="647251891">
                  <w:marLeft w:val="0"/>
                  <w:marRight w:val="0"/>
                  <w:marTop w:val="0"/>
                  <w:marBottom w:val="0"/>
                  <w:divBdr>
                    <w:top w:val="none" w:sz="0" w:space="0" w:color="auto"/>
                    <w:left w:val="none" w:sz="0" w:space="0" w:color="auto"/>
                    <w:bottom w:val="none" w:sz="0" w:space="0" w:color="auto"/>
                    <w:right w:val="none" w:sz="0" w:space="0" w:color="auto"/>
                  </w:divBdr>
                  <w:divsChild>
                    <w:div w:id="2714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2213">
              <w:marLeft w:val="0"/>
              <w:marRight w:val="0"/>
              <w:marTop w:val="0"/>
              <w:marBottom w:val="0"/>
              <w:divBdr>
                <w:top w:val="none" w:sz="0" w:space="0" w:color="auto"/>
                <w:left w:val="none" w:sz="0" w:space="0" w:color="auto"/>
                <w:bottom w:val="none" w:sz="0" w:space="0" w:color="auto"/>
                <w:right w:val="none" w:sz="0" w:space="0" w:color="auto"/>
              </w:divBdr>
              <w:divsChild>
                <w:div w:id="333845503">
                  <w:marLeft w:val="0"/>
                  <w:marRight w:val="0"/>
                  <w:marTop w:val="0"/>
                  <w:marBottom w:val="0"/>
                  <w:divBdr>
                    <w:top w:val="none" w:sz="0" w:space="0" w:color="auto"/>
                    <w:left w:val="none" w:sz="0" w:space="0" w:color="auto"/>
                    <w:bottom w:val="none" w:sz="0" w:space="0" w:color="auto"/>
                    <w:right w:val="none" w:sz="0" w:space="0" w:color="auto"/>
                  </w:divBdr>
                  <w:divsChild>
                    <w:div w:id="81175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34017">
              <w:marLeft w:val="0"/>
              <w:marRight w:val="0"/>
              <w:marTop w:val="0"/>
              <w:marBottom w:val="0"/>
              <w:divBdr>
                <w:top w:val="none" w:sz="0" w:space="0" w:color="auto"/>
                <w:left w:val="none" w:sz="0" w:space="0" w:color="auto"/>
                <w:bottom w:val="none" w:sz="0" w:space="0" w:color="auto"/>
                <w:right w:val="none" w:sz="0" w:space="0" w:color="auto"/>
              </w:divBdr>
              <w:divsChild>
                <w:div w:id="331294880">
                  <w:marLeft w:val="0"/>
                  <w:marRight w:val="0"/>
                  <w:marTop w:val="0"/>
                  <w:marBottom w:val="0"/>
                  <w:divBdr>
                    <w:top w:val="none" w:sz="0" w:space="0" w:color="auto"/>
                    <w:left w:val="none" w:sz="0" w:space="0" w:color="auto"/>
                    <w:bottom w:val="none" w:sz="0" w:space="0" w:color="auto"/>
                    <w:right w:val="none" w:sz="0" w:space="0" w:color="auto"/>
                  </w:divBdr>
                  <w:divsChild>
                    <w:div w:id="4469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226">
              <w:marLeft w:val="0"/>
              <w:marRight w:val="0"/>
              <w:marTop w:val="0"/>
              <w:marBottom w:val="0"/>
              <w:divBdr>
                <w:top w:val="none" w:sz="0" w:space="0" w:color="auto"/>
                <w:left w:val="none" w:sz="0" w:space="0" w:color="auto"/>
                <w:bottom w:val="none" w:sz="0" w:space="0" w:color="auto"/>
                <w:right w:val="none" w:sz="0" w:space="0" w:color="auto"/>
              </w:divBdr>
              <w:divsChild>
                <w:div w:id="1924757301">
                  <w:marLeft w:val="0"/>
                  <w:marRight w:val="0"/>
                  <w:marTop w:val="0"/>
                  <w:marBottom w:val="0"/>
                  <w:divBdr>
                    <w:top w:val="none" w:sz="0" w:space="0" w:color="auto"/>
                    <w:left w:val="none" w:sz="0" w:space="0" w:color="auto"/>
                    <w:bottom w:val="none" w:sz="0" w:space="0" w:color="auto"/>
                    <w:right w:val="none" w:sz="0" w:space="0" w:color="auto"/>
                  </w:divBdr>
                  <w:divsChild>
                    <w:div w:id="26157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69056">
              <w:marLeft w:val="0"/>
              <w:marRight w:val="0"/>
              <w:marTop w:val="0"/>
              <w:marBottom w:val="0"/>
              <w:divBdr>
                <w:top w:val="none" w:sz="0" w:space="0" w:color="auto"/>
                <w:left w:val="none" w:sz="0" w:space="0" w:color="auto"/>
                <w:bottom w:val="none" w:sz="0" w:space="0" w:color="auto"/>
                <w:right w:val="none" w:sz="0" w:space="0" w:color="auto"/>
              </w:divBdr>
              <w:divsChild>
                <w:div w:id="21630999">
                  <w:marLeft w:val="0"/>
                  <w:marRight w:val="0"/>
                  <w:marTop w:val="0"/>
                  <w:marBottom w:val="0"/>
                  <w:divBdr>
                    <w:top w:val="none" w:sz="0" w:space="0" w:color="auto"/>
                    <w:left w:val="none" w:sz="0" w:space="0" w:color="auto"/>
                    <w:bottom w:val="none" w:sz="0" w:space="0" w:color="auto"/>
                    <w:right w:val="none" w:sz="0" w:space="0" w:color="auto"/>
                  </w:divBdr>
                  <w:divsChild>
                    <w:div w:id="6281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340">
              <w:marLeft w:val="0"/>
              <w:marRight w:val="0"/>
              <w:marTop w:val="0"/>
              <w:marBottom w:val="0"/>
              <w:divBdr>
                <w:top w:val="none" w:sz="0" w:space="0" w:color="auto"/>
                <w:left w:val="none" w:sz="0" w:space="0" w:color="auto"/>
                <w:bottom w:val="none" w:sz="0" w:space="0" w:color="auto"/>
                <w:right w:val="none" w:sz="0" w:space="0" w:color="auto"/>
              </w:divBdr>
              <w:divsChild>
                <w:div w:id="1424568245">
                  <w:marLeft w:val="0"/>
                  <w:marRight w:val="0"/>
                  <w:marTop w:val="0"/>
                  <w:marBottom w:val="0"/>
                  <w:divBdr>
                    <w:top w:val="none" w:sz="0" w:space="0" w:color="auto"/>
                    <w:left w:val="none" w:sz="0" w:space="0" w:color="auto"/>
                    <w:bottom w:val="none" w:sz="0" w:space="0" w:color="auto"/>
                    <w:right w:val="none" w:sz="0" w:space="0" w:color="auto"/>
                  </w:divBdr>
                  <w:divsChild>
                    <w:div w:id="139450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3818">
              <w:marLeft w:val="0"/>
              <w:marRight w:val="0"/>
              <w:marTop w:val="0"/>
              <w:marBottom w:val="0"/>
              <w:divBdr>
                <w:top w:val="none" w:sz="0" w:space="0" w:color="auto"/>
                <w:left w:val="none" w:sz="0" w:space="0" w:color="auto"/>
                <w:bottom w:val="none" w:sz="0" w:space="0" w:color="auto"/>
                <w:right w:val="none" w:sz="0" w:space="0" w:color="auto"/>
              </w:divBdr>
              <w:divsChild>
                <w:div w:id="481195159">
                  <w:marLeft w:val="0"/>
                  <w:marRight w:val="0"/>
                  <w:marTop w:val="0"/>
                  <w:marBottom w:val="0"/>
                  <w:divBdr>
                    <w:top w:val="none" w:sz="0" w:space="0" w:color="auto"/>
                    <w:left w:val="none" w:sz="0" w:space="0" w:color="auto"/>
                    <w:bottom w:val="none" w:sz="0" w:space="0" w:color="auto"/>
                    <w:right w:val="none" w:sz="0" w:space="0" w:color="auto"/>
                  </w:divBdr>
                  <w:divsChild>
                    <w:div w:id="8055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7654">
              <w:marLeft w:val="0"/>
              <w:marRight w:val="0"/>
              <w:marTop w:val="0"/>
              <w:marBottom w:val="0"/>
              <w:divBdr>
                <w:top w:val="none" w:sz="0" w:space="0" w:color="auto"/>
                <w:left w:val="none" w:sz="0" w:space="0" w:color="auto"/>
                <w:bottom w:val="none" w:sz="0" w:space="0" w:color="auto"/>
                <w:right w:val="none" w:sz="0" w:space="0" w:color="auto"/>
              </w:divBdr>
              <w:divsChild>
                <w:div w:id="72239574">
                  <w:marLeft w:val="0"/>
                  <w:marRight w:val="0"/>
                  <w:marTop w:val="0"/>
                  <w:marBottom w:val="0"/>
                  <w:divBdr>
                    <w:top w:val="none" w:sz="0" w:space="0" w:color="auto"/>
                    <w:left w:val="none" w:sz="0" w:space="0" w:color="auto"/>
                    <w:bottom w:val="none" w:sz="0" w:space="0" w:color="auto"/>
                    <w:right w:val="none" w:sz="0" w:space="0" w:color="auto"/>
                  </w:divBdr>
                  <w:divsChild>
                    <w:div w:id="18772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59012">
              <w:marLeft w:val="0"/>
              <w:marRight w:val="0"/>
              <w:marTop w:val="0"/>
              <w:marBottom w:val="0"/>
              <w:divBdr>
                <w:top w:val="none" w:sz="0" w:space="0" w:color="auto"/>
                <w:left w:val="none" w:sz="0" w:space="0" w:color="auto"/>
                <w:bottom w:val="none" w:sz="0" w:space="0" w:color="auto"/>
                <w:right w:val="none" w:sz="0" w:space="0" w:color="auto"/>
              </w:divBdr>
              <w:divsChild>
                <w:div w:id="67269205">
                  <w:marLeft w:val="0"/>
                  <w:marRight w:val="0"/>
                  <w:marTop w:val="0"/>
                  <w:marBottom w:val="0"/>
                  <w:divBdr>
                    <w:top w:val="none" w:sz="0" w:space="0" w:color="auto"/>
                    <w:left w:val="none" w:sz="0" w:space="0" w:color="auto"/>
                    <w:bottom w:val="none" w:sz="0" w:space="0" w:color="auto"/>
                    <w:right w:val="none" w:sz="0" w:space="0" w:color="auto"/>
                  </w:divBdr>
                  <w:divsChild>
                    <w:div w:id="14392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99226">
              <w:marLeft w:val="0"/>
              <w:marRight w:val="0"/>
              <w:marTop w:val="0"/>
              <w:marBottom w:val="0"/>
              <w:divBdr>
                <w:top w:val="none" w:sz="0" w:space="0" w:color="auto"/>
                <w:left w:val="none" w:sz="0" w:space="0" w:color="auto"/>
                <w:bottom w:val="none" w:sz="0" w:space="0" w:color="auto"/>
                <w:right w:val="none" w:sz="0" w:space="0" w:color="auto"/>
              </w:divBdr>
              <w:divsChild>
                <w:div w:id="1184591109">
                  <w:marLeft w:val="0"/>
                  <w:marRight w:val="0"/>
                  <w:marTop w:val="0"/>
                  <w:marBottom w:val="0"/>
                  <w:divBdr>
                    <w:top w:val="none" w:sz="0" w:space="0" w:color="auto"/>
                    <w:left w:val="none" w:sz="0" w:space="0" w:color="auto"/>
                    <w:bottom w:val="none" w:sz="0" w:space="0" w:color="auto"/>
                    <w:right w:val="none" w:sz="0" w:space="0" w:color="auto"/>
                  </w:divBdr>
                  <w:divsChild>
                    <w:div w:id="55936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3638">
              <w:marLeft w:val="0"/>
              <w:marRight w:val="0"/>
              <w:marTop w:val="0"/>
              <w:marBottom w:val="0"/>
              <w:divBdr>
                <w:top w:val="none" w:sz="0" w:space="0" w:color="auto"/>
                <w:left w:val="none" w:sz="0" w:space="0" w:color="auto"/>
                <w:bottom w:val="none" w:sz="0" w:space="0" w:color="auto"/>
                <w:right w:val="none" w:sz="0" w:space="0" w:color="auto"/>
              </w:divBdr>
              <w:divsChild>
                <w:div w:id="2022118617">
                  <w:marLeft w:val="0"/>
                  <w:marRight w:val="0"/>
                  <w:marTop w:val="0"/>
                  <w:marBottom w:val="0"/>
                  <w:divBdr>
                    <w:top w:val="none" w:sz="0" w:space="0" w:color="auto"/>
                    <w:left w:val="none" w:sz="0" w:space="0" w:color="auto"/>
                    <w:bottom w:val="none" w:sz="0" w:space="0" w:color="auto"/>
                    <w:right w:val="none" w:sz="0" w:space="0" w:color="auto"/>
                  </w:divBdr>
                  <w:divsChild>
                    <w:div w:id="132928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98436">
              <w:marLeft w:val="0"/>
              <w:marRight w:val="0"/>
              <w:marTop w:val="0"/>
              <w:marBottom w:val="0"/>
              <w:divBdr>
                <w:top w:val="none" w:sz="0" w:space="0" w:color="auto"/>
                <w:left w:val="none" w:sz="0" w:space="0" w:color="auto"/>
                <w:bottom w:val="none" w:sz="0" w:space="0" w:color="auto"/>
                <w:right w:val="none" w:sz="0" w:space="0" w:color="auto"/>
              </w:divBdr>
              <w:divsChild>
                <w:div w:id="1725760114">
                  <w:marLeft w:val="0"/>
                  <w:marRight w:val="0"/>
                  <w:marTop w:val="0"/>
                  <w:marBottom w:val="0"/>
                  <w:divBdr>
                    <w:top w:val="none" w:sz="0" w:space="0" w:color="auto"/>
                    <w:left w:val="none" w:sz="0" w:space="0" w:color="auto"/>
                    <w:bottom w:val="none" w:sz="0" w:space="0" w:color="auto"/>
                    <w:right w:val="none" w:sz="0" w:space="0" w:color="auto"/>
                  </w:divBdr>
                  <w:divsChild>
                    <w:div w:id="78492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06678">
              <w:marLeft w:val="0"/>
              <w:marRight w:val="0"/>
              <w:marTop w:val="0"/>
              <w:marBottom w:val="0"/>
              <w:divBdr>
                <w:top w:val="none" w:sz="0" w:space="0" w:color="auto"/>
                <w:left w:val="none" w:sz="0" w:space="0" w:color="auto"/>
                <w:bottom w:val="none" w:sz="0" w:space="0" w:color="auto"/>
                <w:right w:val="none" w:sz="0" w:space="0" w:color="auto"/>
              </w:divBdr>
              <w:divsChild>
                <w:div w:id="397214171">
                  <w:marLeft w:val="0"/>
                  <w:marRight w:val="0"/>
                  <w:marTop w:val="0"/>
                  <w:marBottom w:val="0"/>
                  <w:divBdr>
                    <w:top w:val="none" w:sz="0" w:space="0" w:color="auto"/>
                    <w:left w:val="none" w:sz="0" w:space="0" w:color="auto"/>
                    <w:bottom w:val="none" w:sz="0" w:space="0" w:color="auto"/>
                    <w:right w:val="none" w:sz="0" w:space="0" w:color="auto"/>
                  </w:divBdr>
                  <w:divsChild>
                    <w:div w:id="3400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998">
              <w:marLeft w:val="0"/>
              <w:marRight w:val="0"/>
              <w:marTop w:val="0"/>
              <w:marBottom w:val="0"/>
              <w:divBdr>
                <w:top w:val="none" w:sz="0" w:space="0" w:color="auto"/>
                <w:left w:val="none" w:sz="0" w:space="0" w:color="auto"/>
                <w:bottom w:val="none" w:sz="0" w:space="0" w:color="auto"/>
                <w:right w:val="none" w:sz="0" w:space="0" w:color="auto"/>
              </w:divBdr>
              <w:divsChild>
                <w:div w:id="807209511">
                  <w:marLeft w:val="0"/>
                  <w:marRight w:val="0"/>
                  <w:marTop w:val="0"/>
                  <w:marBottom w:val="0"/>
                  <w:divBdr>
                    <w:top w:val="none" w:sz="0" w:space="0" w:color="auto"/>
                    <w:left w:val="none" w:sz="0" w:space="0" w:color="auto"/>
                    <w:bottom w:val="none" w:sz="0" w:space="0" w:color="auto"/>
                    <w:right w:val="none" w:sz="0" w:space="0" w:color="auto"/>
                  </w:divBdr>
                  <w:divsChild>
                    <w:div w:id="9418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31728">
              <w:marLeft w:val="0"/>
              <w:marRight w:val="0"/>
              <w:marTop w:val="0"/>
              <w:marBottom w:val="0"/>
              <w:divBdr>
                <w:top w:val="none" w:sz="0" w:space="0" w:color="auto"/>
                <w:left w:val="none" w:sz="0" w:space="0" w:color="auto"/>
                <w:bottom w:val="none" w:sz="0" w:space="0" w:color="auto"/>
                <w:right w:val="none" w:sz="0" w:space="0" w:color="auto"/>
              </w:divBdr>
              <w:divsChild>
                <w:div w:id="967782950">
                  <w:marLeft w:val="0"/>
                  <w:marRight w:val="0"/>
                  <w:marTop w:val="0"/>
                  <w:marBottom w:val="0"/>
                  <w:divBdr>
                    <w:top w:val="none" w:sz="0" w:space="0" w:color="auto"/>
                    <w:left w:val="none" w:sz="0" w:space="0" w:color="auto"/>
                    <w:bottom w:val="none" w:sz="0" w:space="0" w:color="auto"/>
                    <w:right w:val="none" w:sz="0" w:space="0" w:color="auto"/>
                  </w:divBdr>
                  <w:divsChild>
                    <w:div w:id="1900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7211">
              <w:marLeft w:val="0"/>
              <w:marRight w:val="0"/>
              <w:marTop w:val="0"/>
              <w:marBottom w:val="0"/>
              <w:divBdr>
                <w:top w:val="none" w:sz="0" w:space="0" w:color="auto"/>
                <w:left w:val="none" w:sz="0" w:space="0" w:color="auto"/>
                <w:bottom w:val="none" w:sz="0" w:space="0" w:color="auto"/>
                <w:right w:val="none" w:sz="0" w:space="0" w:color="auto"/>
              </w:divBdr>
              <w:divsChild>
                <w:div w:id="1981226548">
                  <w:marLeft w:val="0"/>
                  <w:marRight w:val="0"/>
                  <w:marTop w:val="0"/>
                  <w:marBottom w:val="0"/>
                  <w:divBdr>
                    <w:top w:val="none" w:sz="0" w:space="0" w:color="auto"/>
                    <w:left w:val="none" w:sz="0" w:space="0" w:color="auto"/>
                    <w:bottom w:val="none" w:sz="0" w:space="0" w:color="auto"/>
                    <w:right w:val="none" w:sz="0" w:space="0" w:color="auto"/>
                  </w:divBdr>
                  <w:divsChild>
                    <w:div w:id="10844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9677">
              <w:marLeft w:val="0"/>
              <w:marRight w:val="0"/>
              <w:marTop w:val="0"/>
              <w:marBottom w:val="0"/>
              <w:divBdr>
                <w:top w:val="none" w:sz="0" w:space="0" w:color="auto"/>
                <w:left w:val="none" w:sz="0" w:space="0" w:color="auto"/>
                <w:bottom w:val="none" w:sz="0" w:space="0" w:color="auto"/>
                <w:right w:val="none" w:sz="0" w:space="0" w:color="auto"/>
              </w:divBdr>
              <w:divsChild>
                <w:div w:id="1109399521">
                  <w:marLeft w:val="0"/>
                  <w:marRight w:val="0"/>
                  <w:marTop w:val="0"/>
                  <w:marBottom w:val="0"/>
                  <w:divBdr>
                    <w:top w:val="none" w:sz="0" w:space="0" w:color="auto"/>
                    <w:left w:val="none" w:sz="0" w:space="0" w:color="auto"/>
                    <w:bottom w:val="none" w:sz="0" w:space="0" w:color="auto"/>
                    <w:right w:val="none" w:sz="0" w:space="0" w:color="auto"/>
                  </w:divBdr>
                  <w:divsChild>
                    <w:div w:id="3697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4503">
              <w:marLeft w:val="0"/>
              <w:marRight w:val="0"/>
              <w:marTop w:val="0"/>
              <w:marBottom w:val="0"/>
              <w:divBdr>
                <w:top w:val="none" w:sz="0" w:space="0" w:color="auto"/>
                <w:left w:val="none" w:sz="0" w:space="0" w:color="auto"/>
                <w:bottom w:val="none" w:sz="0" w:space="0" w:color="auto"/>
                <w:right w:val="none" w:sz="0" w:space="0" w:color="auto"/>
              </w:divBdr>
              <w:divsChild>
                <w:div w:id="2063364989">
                  <w:marLeft w:val="0"/>
                  <w:marRight w:val="0"/>
                  <w:marTop w:val="0"/>
                  <w:marBottom w:val="0"/>
                  <w:divBdr>
                    <w:top w:val="none" w:sz="0" w:space="0" w:color="auto"/>
                    <w:left w:val="none" w:sz="0" w:space="0" w:color="auto"/>
                    <w:bottom w:val="none" w:sz="0" w:space="0" w:color="auto"/>
                    <w:right w:val="none" w:sz="0" w:space="0" w:color="auto"/>
                  </w:divBdr>
                  <w:divsChild>
                    <w:div w:id="5281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3687">
              <w:marLeft w:val="0"/>
              <w:marRight w:val="0"/>
              <w:marTop w:val="0"/>
              <w:marBottom w:val="0"/>
              <w:divBdr>
                <w:top w:val="none" w:sz="0" w:space="0" w:color="auto"/>
                <w:left w:val="none" w:sz="0" w:space="0" w:color="auto"/>
                <w:bottom w:val="none" w:sz="0" w:space="0" w:color="auto"/>
                <w:right w:val="none" w:sz="0" w:space="0" w:color="auto"/>
              </w:divBdr>
              <w:divsChild>
                <w:div w:id="1378118529">
                  <w:marLeft w:val="0"/>
                  <w:marRight w:val="0"/>
                  <w:marTop w:val="0"/>
                  <w:marBottom w:val="0"/>
                  <w:divBdr>
                    <w:top w:val="none" w:sz="0" w:space="0" w:color="auto"/>
                    <w:left w:val="none" w:sz="0" w:space="0" w:color="auto"/>
                    <w:bottom w:val="none" w:sz="0" w:space="0" w:color="auto"/>
                    <w:right w:val="none" w:sz="0" w:space="0" w:color="auto"/>
                  </w:divBdr>
                  <w:divsChild>
                    <w:div w:id="17811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98039">
              <w:marLeft w:val="0"/>
              <w:marRight w:val="0"/>
              <w:marTop w:val="0"/>
              <w:marBottom w:val="0"/>
              <w:divBdr>
                <w:top w:val="none" w:sz="0" w:space="0" w:color="auto"/>
                <w:left w:val="none" w:sz="0" w:space="0" w:color="auto"/>
                <w:bottom w:val="none" w:sz="0" w:space="0" w:color="auto"/>
                <w:right w:val="none" w:sz="0" w:space="0" w:color="auto"/>
              </w:divBdr>
              <w:divsChild>
                <w:div w:id="452290820">
                  <w:marLeft w:val="0"/>
                  <w:marRight w:val="0"/>
                  <w:marTop w:val="0"/>
                  <w:marBottom w:val="0"/>
                  <w:divBdr>
                    <w:top w:val="none" w:sz="0" w:space="0" w:color="auto"/>
                    <w:left w:val="none" w:sz="0" w:space="0" w:color="auto"/>
                    <w:bottom w:val="none" w:sz="0" w:space="0" w:color="auto"/>
                    <w:right w:val="none" w:sz="0" w:space="0" w:color="auto"/>
                  </w:divBdr>
                  <w:divsChild>
                    <w:div w:id="63033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6518">
              <w:marLeft w:val="0"/>
              <w:marRight w:val="0"/>
              <w:marTop w:val="0"/>
              <w:marBottom w:val="0"/>
              <w:divBdr>
                <w:top w:val="none" w:sz="0" w:space="0" w:color="auto"/>
                <w:left w:val="none" w:sz="0" w:space="0" w:color="auto"/>
                <w:bottom w:val="none" w:sz="0" w:space="0" w:color="auto"/>
                <w:right w:val="none" w:sz="0" w:space="0" w:color="auto"/>
              </w:divBdr>
              <w:divsChild>
                <w:div w:id="1736316888">
                  <w:marLeft w:val="0"/>
                  <w:marRight w:val="0"/>
                  <w:marTop w:val="0"/>
                  <w:marBottom w:val="0"/>
                  <w:divBdr>
                    <w:top w:val="none" w:sz="0" w:space="0" w:color="auto"/>
                    <w:left w:val="none" w:sz="0" w:space="0" w:color="auto"/>
                    <w:bottom w:val="none" w:sz="0" w:space="0" w:color="auto"/>
                    <w:right w:val="none" w:sz="0" w:space="0" w:color="auto"/>
                  </w:divBdr>
                  <w:divsChild>
                    <w:div w:id="156613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2209">
              <w:marLeft w:val="0"/>
              <w:marRight w:val="0"/>
              <w:marTop w:val="0"/>
              <w:marBottom w:val="0"/>
              <w:divBdr>
                <w:top w:val="none" w:sz="0" w:space="0" w:color="auto"/>
                <w:left w:val="none" w:sz="0" w:space="0" w:color="auto"/>
                <w:bottom w:val="none" w:sz="0" w:space="0" w:color="auto"/>
                <w:right w:val="none" w:sz="0" w:space="0" w:color="auto"/>
              </w:divBdr>
              <w:divsChild>
                <w:div w:id="1145201448">
                  <w:marLeft w:val="0"/>
                  <w:marRight w:val="0"/>
                  <w:marTop w:val="0"/>
                  <w:marBottom w:val="0"/>
                  <w:divBdr>
                    <w:top w:val="none" w:sz="0" w:space="0" w:color="auto"/>
                    <w:left w:val="none" w:sz="0" w:space="0" w:color="auto"/>
                    <w:bottom w:val="none" w:sz="0" w:space="0" w:color="auto"/>
                    <w:right w:val="none" w:sz="0" w:space="0" w:color="auto"/>
                  </w:divBdr>
                  <w:divsChild>
                    <w:div w:id="19341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6201">
              <w:marLeft w:val="0"/>
              <w:marRight w:val="0"/>
              <w:marTop w:val="0"/>
              <w:marBottom w:val="0"/>
              <w:divBdr>
                <w:top w:val="none" w:sz="0" w:space="0" w:color="auto"/>
                <w:left w:val="none" w:sz="0" w:space="0" w:color="auto"/>
                <w:bottom w:val="none" w:sz="0" w:space="0" w:color="auto"/>
                <w:right w:val="none" w:sz="0" w:space="0" w:color="auto"/>
              </w:divBdr>
              <w:divsChild>
                <w:div w:id="901063428">
                  <w:marLeft w:val="0"/>
                  <w:marRight w:val="0"/>
                  <w:marTop w:val="0"/>
                  <w:marBottom w:val="0"/>
                  <w:divBdr>
                    <w:top w:val="none" w:sz="0" w:space="0" w:color="auto"/>
                    <w:left w:val="none" w:sz="0" w:space="0" w:color="auto"/>
                    <w:bottom w:val="none" w:sz="0" w:space="0" w:color="auto"/>
                    <w:right w:val="none" w:sz="0" w:space="0" w:color="auto"/>
                  </w:divBdr>
                  <w:divsChild>
                    <w:div w:id="128746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7836">
              <w:marLeft w:val="0"/>
              <w:marRight w:val="0"/>
              <w:marTop w:val="0"/>
              <w:marBottom w:val="0"/>
              <w:divBdr>
                <w:top w:val="none" w:sz="0" w:space="0" w:color="auto"/>
                <w:left w:val="none" w:sz="0" w:space="0" w:color="auto"/>
                <w:bottom w:val="none" w:sz="0" w:space="0" w:color="auto"/>
                <w:right w:val="none" w:sz="0" w:space="0" w:color="auto"/>
              </w:divBdr>
              <w:divsChild>
                <w:div w:id="587539230">
                  <w:marLeft w:val="0"/>
                  <w:marRight w:val="0"/>
                  <w:marTop w:val="0"/>
                  <w:marBottom w:val="0"/>
                  <w:divBdr>
                    <w:top w:val="none" w:sz="0" w:space="0" w:color="auto"/>
                    <w:left w:val="none" w:sz="0" w:space="0" w:color="auto"/>
                    <w:bottom w:val="none" w:sz="0" w:space="0" w:color="auto"/>
                    <w:right w:val="none" w:sz="0" w:space="0" w:color="auto"/>
                  </w:divBdr>
                  <w:divsChild>
                    <w:div w:id="13898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9915">
              <w:marLeft w:val="0"/>
              <w:marRight w:val="0"/>
              <w:marTop w:val="0"/>
              <w:marBottom w:val="0"/>
              <w:divBdr>
                <w:top w:val="none" w:sz="0" w:space="0" w:color="auto"/>
                <w:left w:val="none" w:sz="0" w:space="0" w:color="auto"/>
                <w:bottom w:val="none" w:sz="0" w:space="0" w:color="auto"/>
                <w:right w:val="none" w:sz="0" w:space="0" w:color="auto"/>
              </w:divBdr>
              <w:divsChild>
                <w:div w:id="196161903">
                  <w:marLeft w:val="0"/>
                  <w:marRight w:val="0"/>
                  <w:marTop w:val="0"/>
                  <w:marBottom w:val="0"/>
                  <w:divBdr>
                    <w:top w:val="none" w:sz="0" w:space="0" w:color="auto"/>
                    <w:left w:val="none" w:sz="0" w:space="0" w:color="auto"/>
                    <w:bottom w:val="none" w:sz="0" w:space="0" w:color="auto"/>
                    <w:right w:val="none" w:sz="0" w:space="0" w:color="auto"/>
                  </w:divBdr>
                  <w:divsChild>
                    <w:div w:id="20251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19509">
              <w:marLeft w:val="0"/>
              <w:marRight w:val="0"/>
              <w:marTop w:val="0"/>
              <w:marBottom w:val="0"/>
              <w:divBdr>
                <w:top w:val="none" w:sz="0" w:space="0" w:color="auto"/>
                <w:left w:val="none" w:sz="0" w:space="0" w:color="auto"/>
                <w:bottom w:val="none" w:sz="0" w:space="0" w:color="auto"/>
                <w:right w:val="none" w:sz="0" w:space="0" w:color="auto"/>
              </w:divBdr>
              <w:divsChild>
                <w:div w:id="1439906357">
                  <w:marLeft w:val="0"/>
                  <w:marRight w:val="0"/>
                  <w:marTop w:val="0"/>
                  <w:marBottom w:val="0"/>
                  <w:divBdr>
                    <w:top w:val="none" w:sz="0" w:space="0" w:color="auto"/>
                    <w:left w:val="none" w:sz="0" w:space="0" w:color="auto"/>
                    <w:bottom w:val="none" w:sz="0" w:space="0" w:color="auto"/>
                    <w:right w:val="none" w:sz="0" w:space="0" w:color="auto"/>
                  </w:divBdr>
                  <w:divsChild>
                    <w:div w:id="171010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1166">
              <w:marLeft w:val="0"/>
              <w:marRight w:val="0"/>
              <w:marTop w:val="0"/>
              <w:marBottom w:val="0"/>
              <w:divBdr>
                <w:top w:val="none" w:sz="0" w:space="0" w:color="auto"/>
                <w:left w:val="none" w:sz="0" w:space="0" w:color="auto"/>
                <w:bottom w:val="none" w:sz="0" w:space="0" w:color="auto"/>
                <w:right w:val="none" w:sz="0" w:space="0" w:color="auto"/>
              </w:divBdr>
              <w:divsChild>
                <w:div w:id="371006234">
                  <w:marLeft w:val="0"/>
                  <w:marRight w:val="0"/>
                  <w:marTop w:val="0"/>
                  <w:marBottom w:val="0"/>
                  <w:divBdr>
                    <w:top w:val="none" w:sz="0" w:space="0" w:color="auto"/>
                    <w:left w:val="none" w:sz="0" w:space="0" w:color="auto"/>
                    <w:bottom w:val="none" w:sz="0" w:space="0" w:color="auto"/>
                    <w:right w:val="none" w:sz="0" w:space="0" w:color="auto"/>
                  </w:divBdr>
                  <w:divsChild>
                    <w:div w:id="94477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433">
              <w:marLeft w:val="0"/>
              <w:marRight w:val="0"/>
              <w:marTop w:val="0"/>
              <w:marBottom w:val="0"/>
              <w:divBdr>
                <w:top w:val="none" w:sz="0" w:space="0" w:color="auto"/>
                <w:left w:val="none" w:sz="0" w:space="0" w:color="auto"/>
                <w:bottom w:val="none" w:sz="0" w:space="0" w:color="auto"/>
                <w:right w:val="none" w:sz="0" w:space="0" w:color="auto"/>
              </w:divBdr>
              <w:divsChild>
                <w:div w:id="1122266428">
                  <w:marLeft w:val="0"/>
                  <w:marRight w:val="0"/>
                  <w:marTop w:val="0"/>
                  <w:marBottom w:val="0"/>
                  <w:divBdr>
                    <w:top w:val="none" w:sz="0" w:space="0" w:color="auto"/>
                    <w:left w:val="none" w:sz="0" w:space="0" w:color="auto"/>
                    <w:bottom w:val="none" w:sz="0" w:space="0" w:color="auto"/>
                    <w:right w:val="none" w:sz="0" w:space="0" w:color="auto"/>
                  </w:divBdr>
                  <w:divsChild>
                    <w:div w:id="15057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17199">
              <w:marLeft w:val="0"/>
              <w:marRight w:val="0"/>
              <w:marTop w:val="0"/>
              <w:marBottom w:val="0"/>
              <w:divBdr>
                <w:top w:val="none" w:sz="0" w:space="0" w:color="auto"/>
                <w:left w:val="none" w:sz="0" w:space="0" w:color="auto"/>
                <w:bottom w:val="none" w:sz="0" w:space="0" w:color="auto"/>
                <w:right w:val="none" w:sz="0" w:space="0" w:color="auto"/>
              </w:divBdr>
              <w:divsChild>
                <w:div w:id="1086422194">
                  <w:marLeft w:val="0"/>
                  <w:marRight w:val="0"/>
                  <w:marTop w:val="0"/>
                  <w:marBottom w:val="0"/>
                  <w:divBdr>
                    <w:top w:val="none" w:sz="0" w:space="0" w:color="auto"/>
                    <w:left w:val="none" w:sz="0" w:space="0" w:color="auto"/>
                    <w:bottom w:val="none" w:sz="0" w:space="0" w:color="auto"/>
                    <w:right w:val="none" w:sz="0" w:space="0" w:color="auto"/>
                  </w:divBdr>
                  <w:divsChild>
                    <w:div w:id="127246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2984">
              <w:marLeft w:val="0"/>
              <w:marRight w:val="0"/>
              <w:marTop w:val="0"/>
              <w:marBottom w:val="0"/>
              <w:divBdr>
                <w:top w:val="none" w:sz="0" w:space="0" w:color="auto"/>
                <w:left w:val="none" w:sz="0" w:space="0" w:color="auto"/>
                <w:bottom w:val="none" w:sz="0" w:space="0" w:color="auto"/>
                <w:right w:val="none" w:sz="0" w:space="0" w:color="auto"/>
              </w:divBdr>
              <w:divsChild>
                <w:div w:id="940648623">
                  <w:marLeft w:val="0"/>
                  <w:marRight w:val="0"/>
                  <w:marTop w:val="0"/>
                  <w:marBottom w:val="0"/>
                  <w:divBdr>
                    <w:top w:val="none" w:sz="0" w:space="0" w:color="auto"/>
                    <w:left w:val="none" w:sz="0" w:space="0" w:color="auto"/>
                    <w:bottom w:val="none" w:sz="0" w:space="0" w:color="auto"/>
                    <w:right w:val="none" w:sz="0" w:space="0" w:color="auto"/>
                  </w:divBdr>
                  <w:divsChild>
                    <w:div w:id="9332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81874">
              <w:marLeft w:val="0"/>
              <w:marRight w:val="0"/>
              <w:marTop w:val="0"/>
              <w:marBottom w:val="0"/>
              <w:divBdr>
                <w:top w:val="none" w:sz="0" w:space="0" w:color="auto"/>
                <w:left w:val="none" w:sz="0" w:space="0" w:color="auto"/>
                <w:bottom w:val="none" w:sz="0" w:space="0" w:color="auto"/>
                <w:right w:val="none" w:sz="0" w:space="0" w:color="auto"/>
              </w:divBdr>
              <w:divsChild>
                <w:div w:id="695037638">
                  <w:marLeft w:val="0"/>
                  <w:marRight w:val="0"/>
                  <w:marTop w:val="0"/>
                  <w:marBottom w:val="0"/>
                  <w:divBdr>
                    <w:top w:val="none" w:sz="0" w:space="0" w:color="auto"/>
                    <w:left w:val="none" w:sz="0" w:space="0" w:color="auto"/>
                    <w:bottom w:val="none" w:sz="0" w:space="0" w:color="auto"/>
                    <w:right w:val="none" w:sz="0" w:space="0" w:color="auto"/>
                  </w:divBdr>
                  <w:divsChild>
                    <w:div w:id="8675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2344">
              <w:marLeft w:val="0"/>
              <w:marRight w:val="0"/>
              <w:marTop w:val="0"/>
              <w:marBottom w:val="0"/>
              <w:divBdr>
                <w:top w:val="none" w:sz="0" w:space="0" w:color="auto"/>
                <w:left w:val="none" w:sz="0" w:space="0" w:color="auto"/>
                <w:bottom w:val="none" w:sz="0" w:space="0" w:color="auto"/>
                <w:right w:val="none" w:sz="0" w:space="0" w:color="auto"/>
              </w:divBdr>
              <w:divsChild>
                <w:div w:id="1647120913">
                  <w:marLeft w:val="0"/>
                  <w:marRight w:val="0"/>
                  <w:marTop w:val="0"/>
                  <w:marBottom w:val="0"/>
                  <w:divBdr>
                    <w:top w:val="none" w:sz="0" w:space="0" w:color="auto"/>
                    <w:left w:val="none" w:sz="0" w:space="0" w:color="auto"/>
                    <w:bottom w:val="none" w:sz="0" w:space="0" w:color="auto"/>
                    <w:right w:val="none" w:sz="0" w:space="0" w:color="auto"/>
                  </w:divBdr>
                  <w:divsChild>
                    <w:div w:id="17921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1742">
              <w:marLeft w:val="0"/>
              <w:marRight w:val="0"/>
              <w:marTop w:val="0"/>
              <w:marBottom w:val="0"/>
              <w:divBdr>
                <w:top w:val="none" w:sz="0" w:space="0" w:color="auto"/>
                <w:left w:val="none" w:sz="0" w:space="0" w:color="auto"/>
                <w:bottom w:val="none" w:sz="0" w:space="0" w:color="auto"/>
                <w:right w:val="none" w:sz="0" w:space="0" w:color="auto"/>
              </w:divBdr>
              <w:divsChild>
                <w:div w:id="235476489">
                  <w:marLeft w:val="0"/>
                  <w:marRight w:val="0"/>
                  <w:marTop w:val="0"/>
                  <w:marBottom w:val="0"/>
                  <w:divBdr>
                    <w:top w:val="none" w:sz="0" w:space="0" w:color="auto"/>
                    <w:left w:val="none" w:sz="0" w:space="0" w:color="auto"/>
                    <w:bottom w:val="none" w:sz="0" w:space="0" w:color="auto"/>
                    <w:right w:val="none" w:sz="0" w:space="0" w:color="auto"/>
                  </w:divBdr>
                  <w:divsChild>
                    <w:div w:id="18362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453653">
              <w:marLeft w:val="0"/>
              <w:marRight w:val="0"/>
              <w:marTop w:val="0"/>
              <w:marBottom w:val="0"/>
              <w:divBdr>
                <w:top w:val="none" w:sz="0" w:space="0" w:color="auto"/>
                <w:left w:val="none" w:sz="0" w:space="0" w:color="auto"/>
                <w:bottom w:val="none" w:sz="0" w:space="0" w:color="auto"/>
                <w:right w:val="none" w:sz="0" w:space="0" w:color="auto"/>
              </w:divBdr>
              <w:divsChild>
                <w:div w:id="1871797625">
                  <w:marLeft w:val="0"/>
                  <w:marRight w:val="0"/>
                  <w:marTop w:val="0"/>
                  <w:marBottom w:val="0"/>
                  <w:divBdr>
                    <w:top w:val="none" w:sz="0" w:space="0" w:color="auto"/>
                    <w:left w:val="none" w:sz="0" w:space="0" w:color="auto"/>
                    <w:bottom w:val="none" w:sz="0" w:space="0" w:color="auto"/>
                    <w:right w:val="none" w:sz="0" w:space="0" w:color="auto"/>
                  </w:divBdr>
                  <w:divsChild>
                    <w:div w:id="14232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09836">
              <w:marLeft w:val="0"/>
              <w:marRight w:val="0"/>
              <w:marTop w:val="0"/>
              <w:marBottom w:val="0"/>
              <w:divBdr>
                <w:top w:val="none" w:sz="0" w:space="0" w:color="auto"/>
                <w:left w:val="none" w:sz="0" w:space="0" w:color="auto"/>
                <w:bottom w:val="none" w:sz="0" w:space="0" w:color="auto"/>
                <w:right w:val="none" w:sz="0" w:space="0" w:color="auto"/>
              </w:divBdr>
              <w:divsChild>
                <w:div w:id="758987845">
                  <w:marLeft w:val="0"/>
                  <w:marRight w:val="0"/>
                  <w:marTop w:val="0"/>
                  <w:marBottom w:val="0"/>
                  <w:divBdr>
                    <w:top w:val="none" w:sz="0" w:space="0" w:color="auto"/>
                    <w:left w:val="none" w:sz="0" w:space="0" w:color="auto"/>
                    <w:bottom w:val="none" w:sz="0" w:space="0" w:color="auto"/>
                    <w:right w:val="none" w:sz="0" w:space="0" w:color="auto"/>
                  </w:divBdr>
                  <w:divsChild>
                    <w:div w:id="69608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19472">
              <w:marLeft w:val="0"/>
              <w:marRight w:val="0"/>
              <w:marTop w:val="0"/>
              <w:marBottom w:val="0"/>
              <w:divBdr>
                <w:top w:val="none" w:sz="0" w:space="0" w:color="auto"/>
                <w:left w:val="none" w:sz="0" w:space="0" w:color="auto"/>
                <w:bottom w:val="none" w:sz="0" w:space="0" w:color="auto"/>
                <w:right w:val="none" w:sz="0" w:space="0" w:color="auto"/>
              </w:divBdr>
              <w:divsChild>
                <w:div w:id="1515456867">
                  <w:marLeft w:val="0"/>
                  <w:marRight w:val="0"/>
                  <w:marTop w:val="0"/>
                  <w:marBottom w:val="0"/>
                  <w:divBdr>
                    <w:top w:val="none" w:sz="0" w:space="0" w:color="auto"/>
                    <w:left w:val="none" w:sz="0" w:space="0" w:color="auto"/>
                    <w:bottom w:val="none" w:sz="0" w:space="0" w:color="auto"/>
                    <w:right w:val="none" w:sz="0" w:space="0" w:color="auto"/>
                  </w:divBdr>
                  <w:divsChild>
                    <w:div w:id="10972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99078">
              <w:marLeft w:val="0"/>
              <w:marRight w:val="0"/>
              <w:marTop w:val="0"/>
              <w:marBottom w:val="0"/>
              <w:divBdr>
                <w:top w:val="none" w:sz="0" w:space="0" w:color="auto"/>
                <w:left w:val="none" w:sz="0" w:space="0" w:color="auto"/>
                <w:bottom w:val="none" w:sz="0" w:space="0" w:color="auto"/>
                <w:right w:val="none" w:sz="0" w:space="0" w:color="auto"/>
              </w:divBdr>
              <w:divsChild>
                <w:div w:id="1012610842">
                  <w:marLeft w:val="0"/>
                  <w:marRight w:val="0"/>
                  <w:marTop w:val="0"/>
                  <w:marBottom w:val="0"/>
                  <w:divBdr>
                    <w:top w:val="none" w:sz="0" w:space="0" w:color="auto"/>
                    <w:left w:val="none" w:sz="0" w:space="0" w:color="auto"/>
                    <w:bottom w:val="none" w:sz="0" w:space="0" w:color="auto"/>
                    <w:right w:val="none" w:sz="0" w:space="0" w:color="auto"/>
                  </w:divBdr>
                  <w:divsChild>
                    <w:div w:id="101059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5239">
              <w:marLeft w:val="0"/>
              <w:marRight w:val="0"/>
              <w:marTop w:val="0"/>
              <w:marBottom w:val="0"/>
              <w:divBdr>
                <w:top w:val="none" w:sz="0" w:space="0" w:color="auto"/>
                <w:left w:val="none" w:sz="0" w:space="0" w:color="auto"/>
                <w:bottom w:val="none" w:sz="0" w:space="0" w:color="auto"/>
                <w:right w:val="none" w:sz="0" w:space="0" w:color="auto"/>
              </w:divBdr>
              <w:divsChild>
                <w:div w:id="1742099193">
                  <w:marLeft w:val="0"/>
                  <w:marRight w:val="0"/>
                  <w:marTop w:val="0"/>
                  <w:marBottom w:val="0"/>
                  <w:divBdr>
                    <w:top w:val="none" w:sz="0" w:space="0" w:color="auto"/>
                    <w:left w:val="none" w:sz="0" w:space="0" w:color="auto"/>
                    <w:bottom w:val="none" w:sz="0" w:space="0" w:color="auto"/>
                    <w:right w:val="none" w:sz="0" w:space="0" w:color="auto"/>
                  </w:divBdr>
                  <w:divsChild>
                    <w:div w:id="3703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008">
              <w:marLeft w:val="0"/>
              <w:marRight w:val="0"/>
              <w:marTop w:val="0"/>
              <w:marBottom w:val="0"/>
              <w:divBdr>
                <w:top w:val="none" w:sz="0" w:space="0" w:color="auto"/>
                <w:left w:val="none" w:sz="0" w:space="0" w:color="auto"/>
                <w:bottom w:val="none" w:sz="0" w:space="0" w:color="auto"/>
                <w:right w:val="none" w:sz="0" w:space="0" w:color="auto"/>
              </w:divBdr>
              <w:divsChild>
                <w:div w:id="810631069">
                  <w:marLeft w:val="0"/>
                  <w:marRight w:val="0"/>
                  <w:marTop w:val="0"/>
                  <w:marBottom w:val="0"/>
                  <w:divBdr>
                    <w:top w:val="none" w:sz="0" w:space="0" w:color="auto"/>
                    <w:left w:val="none" w:sz="0" w:space="0" w:color="auto"/>
                    <w:bottom w:val="none" w:sz="0" w:space="0" w:color="auto"/>
                    <w:right w:val="none" w:sz="0" w:space="0" w:color="auto"/>
                  </w:divBdr>
                  <w:divsChild>
                    <w:div w:id="8987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62139">
              <w:marLeft w:val="0"/>
              <w:marRight w:val="0"/>
              <w:marTop w:val="0"/>
              <w:marBottom w:val="0"/>
              <w:divBdr>
                <w:top w:val="none" w:sz="0" w:space="0" w:color="auto"/>
                <w:left w:val="none" w:sz="0" w:space="0" w:color="auto"/>
                <w:bottom w:val="none" w:sz="0" w:space="0" w:color="auto"/>
                <w:right w:val="none" w:sz="0" w:space="0" w:color="auto"/>
              </w:divBdr>
              <w:divsChild>
                <w:div w:id="1429037744">
                  <w:marLeft w:val="0"/>
                  <w:marRight w:val="0"/>
                  <w:marTop w:val="0"/>
                  <w:marBottom w:val="0"/>
                  <w:divBdr>
                    <w:top w:val="none" w:sz="0" w:space="0" w:color="auto"/>
                    <w:left w:val="none" w:sz="0" w:space="0" w:color="auto"/>
                    <w:bottom w:val="none" w:sz="0" w:space="0" w:color="auto"/>
                    <w:right w:val="none" w:sz="0" w:space="0" w:color="auto"/>
                  </w:divBdr>
                  <w:divsChild>
                    <w:div w:id="47044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08031">
              <w:marLeft w:val="0"/>
              <w:marRight w:val="0"/>
              <w:marTop w:val="0"/>
              <w:marBottom w:val="0"/>
              <w:divBdr>
                <w:top w:val="none" w:sz="0" w:space="0" w:color="auto"/>
                <w:left w:val="none" w:sz="0" w:space="0" w:color="auto"/>
                <w:bottom w:val="none" w:sz="0" w:space="0" w:color="auto"/>
                <w:right w:val="none" w:sz="0" w:space="0" w:color="auto"/>
              </w:divBdr>
              <w:divsChild>
                <w:div w:id="2143033018">
                  <w:marLeft w:val="0"/>
                  <w:marRight w:val="0"/>
                  <w:marTop w:val="0"/>
                  <w:marBottom w:val="0"/>
                  <w:divBdr>
                    <w:top w:val="none" w:sz="0" w:space="0" w:color="auto"/>
                    <w:left w:val="none" w:sz="0" w:space="0" w:color="auto"/>
                    <w:bottom w:val="none" w:sz="0" w:space="0" w:color="auto"/>
                    <w:right w:val="none" w:sz="0" w:space="0" w:color="auto"/>
                  </w:divBdr>
                  <w:divsChild>
                    <w:div w:id="6534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1101">
              <w:marLeft w:val="0"/>
              <w:marRight w:val="0"/>
              <w:marTop w:val="0"/>
              <w:marBottom w:val="0"/>
              <w:divBdr>
                <w:top w:val="none" w:sz="0" w:space="0" w:color="auto"/>
                <w:left w:val="none" w:sz="0" w:space="0" w:color="auto"/>
                <w:bottom w:val="none" w:sz="0" w:space="0" w:color="auto"/>
                <w:right w:val="none" w:sz="0" w:space="0" w:color="auto"/>
              </w:divBdr>
              <w:divsChild>
                <w:div w:id="1257905861">
                  <w:marLeft w:val="0"/>
                  <w:marRight w:val="0"/>
                  <w:marTop w:val="0"/>
                  <w:marBottom w:val="0"/>
                  <w:divBdr>
                    <w:top w:val="none" w:sz="0" w:space="0" w:color="auto"/>
                    <w:left w:val="none" w:sz="0" w:space="0" w:color="auto"/>
                    <w:bottom w:val="none" w:sz="0" w:space="0" w:color="auto"/>
                    <w:right w:val="none" w:sz="0" w:space="0" w:color="auto"/>
                  </w:divBdr>
                  <w:divsChild>
                    <w:div w:id="37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742">
              <w:marLeft w:val="0"/>
              <w:marRight w:val="0"/>
              <w:marTop w:val="0"/>
              <w:marBottom w:val="0"/>
              <w:divBdr>
                <w:top w:val="none" w:sz="0" w:space="0" w:color="auto"/>
                <w:left w:val="none" w:sz="0" w:space="0" w:color="auto"/>
                <w:bottom w:val="none" w:sz="0" w:space="0" w:color="auto"/>
                <w:right w:val="none" w:sz="0" w:space="0" w:color="auto"/>
              </w:divBdr>
              <w:divsChild>
                <w:div w:id="1543666937">
                  <w:marLeft w:val="0"/>
                  <w:marRight w:val="0"/>
                  <w:marTop w:val="0"/>
                  <w:marBottom w:val="0"/>
                  <w:divBdr>
                    <w:top w:val="none" w:sz="0" w:space="0" w:color="auto"/>
                    <w:left w:val="none" w:sz="0" w:space="0" w:color="auto"/>
                    <w:bottom w:val="none" w:sz="0" w:space="0" w:color="auto"/>
                    <w:right w:val="none" w:sz="0" w:space="0" w:color="auto"/>
                  </w:divBdr>
                  <w:divsChild>
                    <w:div w:id="95841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0167">
              <w:marLeft w:val="0"/>
              <w:marRight w:val="0"/>
              <w:marTop w:val="0"/>
              <w:marBottom w:val="0"/>
              <w:divBdr>
                <w:top w:val="none" w:sz="0" w:space="0" w:color="auto"/>
                <w:left w:val="none" w:sz="0" w:space="0" w:color="auto"/>
                <w:bottom w:val="none" w:sz="0" w:space="0" w:color="auto"/>
                <w:right w:val="none" w:sz="0" w:space="0" w:color="auto"/>
              </w:divBdr>
              <w:divsChild>
                <w:div w:id="1529222049">
                  <w:marLeft w:val="0"/>
                  <w:marRight w:val="0"/>
                  <w:marTop w:val="0"/>
                  <w:marBottom w:val="0"/>
                  <w:divBdr>
                    <w:top w:val="none" w:sz="0" w:space="0" w:color="auto"/>
                    <w:left w:val="none" w:sz="0" w:space="0" w:color="auto"/>
                    <w:bottom w:val="none" w:sz="0" w:space="0" w:color="auto"/>
                    <w:right w:val="none" w:sz="0" w:space="0" w:color="auto"/>
                  </w:divBdr>
                  <w:divsChild>
                    <w:div w:id="169923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161">
              <w:marLeft w:val="0"/>
              <w:marRight w:val="0"/>
              <w:marTop w:val="0"/>
              <w:marBottom w:val="0"/>
              <w:divBdr>
                <w:top w:val="none" w:sz="0" w:space="0" w:color="auto"/>
                <w:left w:val="none" w:sz="0" w:space="0" w:color="auto"/>
                <w:bottom w:val="none" w:sz="0" w:space="0" w:color="auto"/>
                <w:right w:val="none" w:sz="0" w:space="0" w:color="auto"/>
              </w:divBdr>
              <w:divsChild>
                <w:div w:id="615527712">
                  <w:marLeft w:val="0"/>
                  <w:marRight w:val="0"/>
                  <w:marTop w:val="0"/>
                  <w:marBottom w:val="0"/>
                  <w:divBdr>
                    <w:top w:val="none" w:sz="0" w:space="0" w:color="auto"/>
                    <w:left w:val="none" w:sz="0" w:space="0" w:color="auto"/>
                    <w:bottom w:val="none" w:sz="0" w:space="0" w:color="auto"/>
                    <w:right w:val="none" w:sz="0" w:space="0" w:color="auto"/>
                  </w:divBdr>
                  <w:divsChild>
                    <w:div w:id="213320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24482">
              <w:marLeft w:val="0"/>
              <w:marRight w:val="0"/>
              <w:marTop w:val="0"/>
              <w:marBottom w:val="0"/>
              <w:divBdr>
                <w:top w:val="none" w:sz="0" w:space="0" w:color="auto"/>
                <w:left w:val="none" w:sz="0" w:space="0" w:color="auto"/>
                <w:bottom w:val="none" w:sz="0" w:space="0" w:color="auto"/>
                <w:right w:val="none" w:sz="0" w:space="0" w:color="auto"/>
              </w:divBdr>
              <w:divsChild>
                <w:div w:id="837229071">
                  <w:marLeft w:val="0"/>
                  <w:marRight w:val="0"/>
                  <w:marTop w:val="0"/>
                  <w:marBottom w:val="0"/>
                  <w:divBdr>
                    <w:top w:val="none" w:sz="0" w:space="0" w:color="auto"/>
                    <w:left w:val="none" w:sz="0" w:space="0" w:color="auto"/>
                    <w:bottom w:val="none" w:sz="0" w:space="0" w:color="auto"/>
                    <w:right w:val="none" w:sz="0" w:space="0" w:color="auto"/>
                  </w:divBdr>
                  <w:divsChild>
                    <w:div w:id="57528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5220">
              <w:marLeft w:val="0"/>
              <w:marRight w:val="0"/>
              <w:marTop w:val="0"/>
              <w:marBottom w:val="0"/>
              <w:divBdr>
                <w:top w:val="none" w:sz="0" w:space="0" w:color="auto"/>
                <w:left w:val="none" w:sz="0" w:space="0" w:color="auto"/>
                <w:bottom w:val="none" w:sz="0" w:space="0" w:color="auto"/>
                <w:right w:val="none" w:sz="0" w:space="0" w:color="auto"/>
              </w:divBdr>
              <w:divsChild>
                <w:div w:id="366764213">
                  <w:marLeft w:val="0"/>
                  <w:marRight w:val="0"/>
                  <w:marTop w:val="0"/>
                  <w:marBottom w:val="0"/>
                  <w:divBdr>
                    <w:top w:val="none" w:sz="0" w:space="0" w:color="auto"/>
                    <w:left w:val="none" w:sz="0" w:space="0" w:color="auto"/>
                    <w:bottom w:val="none" w:sz="0" w:space="0" w:color="auto"/>
                    <w:right w:val="none" w:sz="0" w:space="0" w:color="auto"/>
                  </w:divBdr>
                  <w:divsChild>
                    <w:div w:id="2126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3748">
              <w:marLeft w:val="0"/>
              <w:marRight w:val="0"/>
              <w:marTop w:val="0"/>
              <w:marBottom w:val="0"/>
              <w:divBdr>
                <w:top w:val="none" w:sz="0" w:space="0" w:color="auto"/>
                <w:left w:val="none" w:sz="0" w:space="0" w:color="auto"/>
                <w:bottom w:val="none" w:sz="0" w:space="0" w:color="auto"/>
                <w:right w:val="none" w:sz="0" w:space="0" w:color="auto"/>
              </w:divBdr>
              <w:divsChild>
                <w:div w:id="1669676482">
                  <w:marLeft w:val="0"/>
                  <w:marRight w:val="0"/>
                  <w:marTop w:val="0"/>
                  <w:marBottom w:val="0"/>
                  <w:divBdr>
                    <w:top w:val="none" w:sz="0" w:space="0" w:color="auto"/>
                    <w:left w:val="none" w:sz="0" w:space="0" w:color="auto"/>
                    <w:bottom w:val="none" w:sz="0" w:space="0" w:color="auto"/>
                    <w:right w:val="none" w:sz="0" w:space="0" w:color="auto"/>
                  </w:divBdr>
                  <w:divsChild>
                    <w:div w:id="166462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10183">
              <w:marLeft w:val="0"/>
              <w:marRight w:val="0"/>
              <w:marTop w:val="0"/>
              <w:marBottom w:val="0"/>
              <w:divBdr>
                <w:top w:val="none" w:sz="0" w:space="0" w:color="auto"/>
                <w:left w:val="none" w:sz="0" w:space="0" w:color="auto"/>
                <w:bottom w:val="none" w:sz="0" w:space="0" w:color="auto"/>
                <w:right w:val="none" w:sz="0" w:space="0" w:color="auto"/>
              </w:divBdr>
              <w:divsChild>
                <w:div w:id="1337659098">
                  <w:marLeft w:val="0"/>
                  <w:marRight w:val="0"/>
                  <w:marTop w:val="0"/>
                  <w:marBottom w:val="0"/>
                  <w:divBdr>
                    <w:top w:val="none" w:sz="0" w:space="0" w:color="auto"/>
                    <w:left w:val="none" w:sz="0" w:space="0" w:color="auto"/>
                    <w:bottom w:val="none" w:sz="0" w:space="0" w:color="auto"/>
                    <w:right w:val="none" w:sz="0" w:space="0" w:color="auto"/>
                  </w:divBdr>
                  <w:divsChild>
                    <w:div w:id="67557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78900">
              <w:marLeft w:val="0"/>
              <w:marRight w:val="0"/>
              <w:marTop w:val="0"/>
              <w:marBottom w:val="0"/>
              <w:divBdr>
                <w:top w:val="none" w:sz="0" w:space="0" w:color="auto"/>
                <w:left w:val="none" w:sz="0" w:space="0" w:color="auto"/>
                <w:bottom w:val="none" w:sz="0" w:space="0" w:color="auto"/>
                <w:right w:val="none" w:sz="0" w:space="0" w:color="auto"/>
              </w:divBdr>
              <w:divsChild>
                <w:div w:id="785200504">
                  <w:marLeft w:val="0"/>
                  <w:marRight w:val="0"/>
                  <w:marTop w:val="0"/>
                  <w:marBottom w:val="0"/>
                  <w:divBdr>
                    <w:top w:val="none" w:sz="0" w:space="0" w:color="auto"/>
                    <w:left w:val="none" w:sz="0" w:space="0" w:color="auto"/>
                    <w:bottom w:val="none" w:sz="0" w:space="0" w:color="auto"/>
                    <w:right w:val="none" w:sz="0" w:space="0" w:color="auto"/>
                  </w:divBdr>
                  <w:divsChild>
                    <w:div w:id="159050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38978">
              <w:marLeft w:val="0"/>
              <w:marRight w:val="0"/>
              <w:marTop w:val="0"/>
              <w:marBottom w:val="0"/>
              <w:divBdr>
                <w:top w:val="none" w:sz="0" w:space="0" w:color="auto"/>
                <w:left w:val="none" w:sz="0" w:space="0" w:color="auto"/>
                <w:bottom w:val="none" w:sz="0" w:space="0" w:color="auto"/>
                <w:right w:val="none" w:sz="0" w:space="0" w:color="auto"/>
              </w:divBdr>
              <w:divsChild>
                <w:div w:id="1658994801">
                  <w:marLeft w:val="0"/>
                  <w:marRight w:val="0"/>
                  <w:marTop w:val="0"/>
                  <w:marBottom w:val="0"/>
                  <w:divBdr>
                    <w:top w:val="none" w:sz="0" w:space="0" w:color="auto"/>
                    <w:left w:val="none" w:sz="0" w:space="0" w:color="auto"/>
                    <w:bottom w:val="none" w:sz="0" w:space="0" w:color="auto"/>
                    <w:right w:val="none" w:sz="0" w:space="0" w:color="auto"/>
                  </w:divBdr>
                  <w:divsChild>
                    <w:div w:id="8048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08591">
              <w:marLeft w:val="0"/>
              <w:marRight w:val="0"/>
              <w:marTop w:val="0"/>
              <w:marBottom w:val="0"/>
              <w:divBdr>
                <w:top w:val="none" w:sz="0" w:space="0" w:color="auto"/>
                <w:left w:val="none" w:sz="0" w:space="0" w:color="auto"/>
                <w:bottom w:val="none" w:sz="0" w:space="0" w:color="auto"/>
                <w:right w:val="none" w:sz="0" w:space="0" w:color="auto"/>
              </w:divBdr>
              <w:divsChild>
                <w:div w:id="165948510">
                  <w:marLeft w:val="0"/>
                  <w:marRight w:val="0"/>
                  <w:marTop w:val="0"/>
                  <w:marBottom w:val="0"/>
                  <w:divBdr>
                    <w:top w:val="none" w:sz="0" w:space="0" w:color="auto"/>
                    <w:left w:val="none" w:sz="0" w:space="0" w:color="auto"/>
                    <w:bottom w:val="none" w:sz="0" w:space="0" w:color="auto"/>
                    <w:right w:val="none" w:sz="0" w:space="0" w:color="auto"/>
                  </w:divBdr>
                  <w:divsChild>
                    <w:div w:id="21060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0178">
              <w:marLeft w:val="0"/>
              <w:marRight w:val="0"/>
              <w:marTop w:val="0"/>
              <w:marBottom w:val="0"/>
              <w:divBdr>
                <w:top w:val="none" w:sz="0" w:space="0" w:color="auto"/>
                <w:left w:val="none" w:sz="0" w:space="0" w:color="auto"/>
                <w:bottom w:val="none" w:sz="0" w:space="0" w:color="auto"/>
                <w:right w:val="none" w:sz="0" w:space="0" w:color="auto"/>
              </w:divBdr>
              <w:divsChild>
                <w:div w:id="1044254238">
                  <w:marLeft w:val="0"/>
                  <w:marRight w:val="0"/>
                  <w:marTop w:val="0"/>
                  <w:marBottom w:val="0"/>
                  <w:divBdr>
                    <w:top w:val="none" w:sz="0" w:space="0" w:color="auto"/>
                    <w:left w:val="none" w:sz="0" w:space="0" w:color="auto"/>
                    <w:bottom w:val="none" w:sz="0" w:space="0" w:color="auto"/>
                    <w:right w:val="none" w:sz="0" w:space="0" w:color="auto"/>
                  </w:divBdr>
                  <w:divsChild>
                    <w:div w:id="18245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67450">
              <w:marLeft w:val="0"/>
              <w:marRight w:val="0"/>
              <w:marTop w:val="0"/>
              <w:marBottom w:val="0"/>
              <w:divBdr>
                <w:top w:val="none" w:sz="0" w:space="0" w:color="auto"/>
                <w:left w:val="none" w:sz="0" w:space="0" w:color="auto"/>
                <w:bottom w:val="none" w:sz="0" w:space="0" w:color="auto"/>
                <w:right w:val="none" w:sz="0" w:space="0" w:color="auto"/>
              </w:divBdr>
              <w:divsChild>
                <w:div w:id="707491497">
                  <w:marLeft w:val="0"/>
                  <w:marRight w:val="0"/>
                  <w:marTop w:val="0"/>
                  <w:marBottom w:val="0"/>
                  <w:divBdr>
                    <w:top w:val="none" w:sz="0" w:space="0" w:color="auto"/>
                    <w:left w:val="none" w:sz="0" w:space="0" w:color="auto"/>
                    <w:bottom w:val="none" w:sz="0" w:space="0" w:color="auto"/>
                    <w:right w:val="none" w:sz="0" w:space="0" w:color="auto"/>
                  </w:divBdr>
                  <w:divsChild>
                    <w:div w:id="1062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3377">
              <w:marLeft w:val="0"/>
              <w:marRight w:val="0"/>
              <w:marTop w:val="0"/>
              <w:marBottom w:val="0"/>
              <w:divBdr>
                <w:top w:val="none" w:sz="0" w:space="0" w:color="auto"/>
                <w:left w:val="none" w:sz="0" w:space="0" w:color="auto"/>
                <w:bottom w:val="none" w:sz="0" w:space="0" w:color="auto"/>
                <w:right w:val="none" w:sz="0" w:space="0" w:color="auto"/>
              </w:divBdr>
              <w:divsChild>
                <w:div w:id="400719718">
                  <w:marLeft w:val="0"/>
                  <w:marRight w:val="0"/>
                  <w:marTop w:val="0"/>
                  <w:marBottom w:val="0"/>
                  <w:divBdr>
                    <w:top w:val="none" w:sz="0" w:space="0" w:color="auto"/>
                    <w:left w:val="none" w:sz="0" w:space="0" w:color="auto"/>
                    <w:bottom w:val="none" w:sz="0" w:space="0" w:color="auto"/>
                    <w:right w:val="none" w:sz="0" w:space="0" w:color="auto"/>
                  </w:divBdr>
                  <w:divsChild>
                    <w:div w:id="126603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89153">
              <w:marLeft w:val="0"/>
              <w:marRight w:val="0"/>
              <w:marTop w:val="0"/>
              <w:marBottom w:val="0"/>
              <w:divBdr>
                <w:top w:val="none" w:sz="0" w:space="0" w:color="auto"/>
                <w:left w:val="none" w:sz="0" w:space="0" w:color="auto"/>
                <w:bottom w:val="none" w:sz="0" w:space="0" w:color="auto"/>
                <w:right w:val="none" w:sz="0" w:space="0" w:color="auto"/>
              </w:divBdr>
              <w:divsChild>
                <w:div w:id="2061204279">
                  <w:marLeft w:val="0"/>
                  <w:marRight w:val="0"/>
                  <w:marTop w:val="0"/>
                  <w:marBottom w:val="0"/>
                  <w:divBdr>
                    <w:top w:val="none" w:sz="0" w:space="0" w:color="auto"/>
                    <w:left w:val="none" w:sz="0" w:space="0" w:color="auto"/>
                    <w:bottom w:val="none" w:sz="0" w:space="0" w:color="auto"/>
                    <w:right w:val="none" w:sz="0" w:space="0" w:color="auto"/>
                  </w:divBdr>
                  <w:divsChild>
                    <w:div w:id="13515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39424">
              <w:marLeft w:val="0"/>
              <w:marRight w:val="0"/>
              <w:marTop w:val="0"/>
              <w:marBottom w:val="0"/>
              <w:divBdr>
                <w:top w:val="none" w:sz="0" w:space="0" w:color="auto"/>
                <w:left w:val="none" w:sz="0" w:space="0" w:color="auto"/>
                <w:bottom w:val="none" w:sz="0" w:space="0" w:color="auto"/>
                <w:right w:val="none" w:sz="0" w:space="0" w:color="auto"/>
              </w:divBdr>
              <w:divsChild>
                <w:div w:id="1783258284">
                  <w:marLeft w:val="0"/>
                  <w:marRight w:val="0"/>
                  <w:marTop w:val="0"/>
                  <w:marBottom w:val="0"/>
                  <w:divBdr>
                    <w:top w:val="none" w:sz="0" w:space="0" w:color="auto"/>
                    <w:left w:val="none" w:sz="0" w:space="0" w:color="auto"/>
                    <w:bottom w:val="none" w:sz="0" w:space="0" w:color="auto"/>
                    <w:right w:val="none" w:sz="0" w:space="0" w:color="auto"/>
                  </w:divBdr>
                  <w:divsChild>
                    <w:div w:id="182284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6510">
              <w:marLeft w:val="0"/>
              <w:marRight w:val="0"/>
              <w:marTop w:val="0"/>
              <w:marBottom w:val="0"/>
              <w:divBdr>
                <w:top w:val="none" w:sz="0" w:space="0" w:color="auto"/>
                <w:left w:val="none" w:sz="0" w:space="0" w:color="auto"/>
                <w:bottom w:val="none" w:sz="0" w:space="0" w:color="auto"/>
                <w:right w:val="none" w:sz="0" w:space="0" w:color="auto"/>
              </w:divBdr>
              <w:divsChild>
                <w:div w:id="455488033">
                  <w:marLeft w:val="0"/>
                  <w:marRight w:val="0"/>
                  <w:marTop w:val="0"/>
                  <w:marBottom w:val="0"/>
                  <w:divBdr>
                    <w:top w:val="none" w:sz="0" w:space="0" w:color="auto"/>
                    <w:left w:val="none" w:sz="0" w:space="0" w:color="auto"/>
                    <w:bottom w:val="none" w:sz="0" w:space="0" w:color="auto"/>
                    <w:right w:val="none" w:sz="0" w:space="0" w:color="auto"/>
                  </w:divBdr>
                  <w:divsChild>
                    <w:div w:id="135897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9679">
              <w:marLeft w:val="0"/>
              <w:marRight w:val="0"/>
              <w:marTop w:val="0"/>
              <w:marBottom w:val="0"/>
              <w:divBdr>
                <w:top w:val="none" w:sz="0" w:space="0" w:color="auto"/>
                <w:left w:val="none" w:sz="0" w:space="0" w:color="auto"/>
                <w:bottom w:val="none" w:sz="0" w:space="0" w:color="auto"/>
                <w:right w:val="none" w:sz="0" w:space="0" w:color="auto"/>
              </w:divBdr>
              <w:divsChild>
                <w:div w:id="1225675078">
                  <w:marLeft w:val="0"/>
                  <w:marRight w:val="0"/>
                  <w:marTop w:val="0"/>
                  <w:marBottom w:val="0"/>
                  <w:divBdr>
                    <w:top w:val="none" w:sz="0" w:space="0" w:color="auto"/>
                    <w:left w:val="none" w:sz="0" w:space="0" w:color="auto"/>
                    <w:bottom w:val="none" w:sz="0" w:space="0" w:color="auto"/>
                    <w:right w:val="none" w:sz="0" w:space="0" w:color="auto"/>
                  </w:divBdr>
                  <w:divsChild>
                    <w:div w:id="177413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5710">
              <w:marLeft w:val="0"/>
              <w:marRight w:val="0"/>
              <w:marTop w:val="0"/>
              <w:marBottom w:val="0"/>
              <w:divBdr>
                <w:top w:val="none" w:sz="0" w:space="0" w:color="auto"/>
                <w:left w:val="none" w:sz="0" w:space="0" w:color="auto"/>
                <w:bottom w:val="none" w:sz="0" w:space="0" w:color="auto"/>
                <w:right w:val="none" w:sz="0" w:space="0" w:color="auto"/>
              </w:divBdr>
              <w:divsChild>
                <w:div w:id="1201942523">
                  <w:marLeft w:val="0"/>
                  <w:marRight w:val="0"/>
                  <w:marTop w:val="0"/>
                  <w:marBottom w:val="0"/>
                  <w:divBdr>
                    <w:top w:val="none" w:sz="0" w:space="0" w:color="auto"/>
                    <w:left w:val="none" w:sz="0" w:space="0" w:color="auto"/>
                    <w:bottom w:val="none" w:sz="0" w:space="0" w:color="auto"/>
                    <w:right w:val="none" w:sz="0" w:space="0" w:color="auto"/>
                  </w:divBdr>
                  <w:divsChild>
                    <w:div w:id="18761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05185">
              <w:marLeft w:val="0"/>
              <w:marRight w:val="0"/>
              <w:marTop w:val="0"/>
              <w:marBottom w:val="0"/>
              <w:divBdr>
                <w:top w:val="none" w:sz="0" w:space="0" w:color="auto"/>
                <w:left w:val="none" w:sz="0" w:space="0" w:color="auto"/>
                <w:bottom w:val="none" w:sz="0" w:space="0" w:color="auto"/>
                <w:right w:val="none" w:sz="0" w:space="0" w:color="auto"/>
              </w:divBdr>
              <w:divsChild>
                <w:div w:id="1699041318">
                  <w:marLeft w:val="0"/>
                  <w:marRight w:val="0"/>
                  <w:marTop w:val="0"/>
                  <w:marBottom w:val="0"/>
                  <w:divBdr>
                    <w:top w:val="none" w:sz="0" w:space="0" w:color="auto"/>
                    <w:left w:val="none" w:sz="0" w:space="0" w:color="auto"/>
                    <w:bottom w:val="none" w:sz="0" w:space="0" w:color="auto"/>
                    <w:right w:val="none" w:sz="0" w:space="0" w:color="auto"/>
                  </w:divBdr>
                  <w:divsChild>
                    <w:div w:id="9111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360727">
              <w:marLeft w:val="0"/>
              <w:marRight w:val="0"/>
              <w:marTop w:val="0"/>
              <w:marBottom w:val="0"/>
              <w:divBdr>
                <w:top w:val="none" w:sz="0" w:space="0" w:color="auto"/>
                <w:left w:val="none" w:sz="0" w:space="0" w:color="auto"/>
                <w:bottom w:val="none" w:sz="0" w:space="0" w:color="auto"/>
                <w:right w:val="none" w:sz="0" w:space="0" w:color="auto"/>
              </w:divBdr>
              <w:divsChild>
                <w:div w:id="1938441619">
                  <w:marLeft w:val="0"/>
                  <w:marRight w:val="0"/>
                  <w:marTop w:val="0"/>
                  <w:marBottom w:val="0"/>
                  <w:divBdr>
                    <w:top w:val="none" w:sz="0" w:space="0" w:color="auto"/>
                    <w:left w:val="none" w:sz="0" w:space="0" w:color="auto"/>
                    <w:bottom w:val="none" w:sz="0" w:space="0" w:color="auto"/>
                    <w:right w:val="none" w:sz="0" w:space="0" w:color="auto"/>
                  </w:divBdr>
                  <w:divsChild>
                    <w:div w:id="8292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404">
              <w:marLeft w:val="0"/>
              <w:marRight w:val="0"/>
              <w:marTop w:val="0"/>
              <w:marBottom w:val="0"/>
              <w:divBdr>
                <w:top w:val="none" w:sz="0" w:space="0" w:color="auto"/>
                <w:left w:val="none" w:sz="0" w:space="0" w:color="auto"/>
                <w:bottom w:val="none" w:sz="0" w:space="0" w:color="auto"/>
                <w:right w:val="none" w:sz="0" w:space="0" w:color="auto"/>
              </w:divBdr>
              <w:divsChild>
                <w:div w:id="1621885552">
                  <w:marLeft w:val="0"/>
                  <w:marRight w:val="0"/>
                  <w:marTop w:val="0"/>
                  <w:marBottom w:val="0"/>
                  <w:divBdr>
                    <w:top w:val="none" w:sz="0" w:space="0" w:color="auto"/>
                    <w:left w:val="none" w:sz="0" w:space="0" w:color="auto"/>
                    <w:bottom w:val="none" w:sz="0" w:space="0" w:color="auto"/>
                    <w:right w:val="none" w:sz="0" w:space="0" w:color="auto"/>
                  </w:divBdr>
                  <w:divsChild>
                    <w:div w:id="120140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5561">
              <w:marLeft w:val="0"/>
              <w:marRight w:val="0"/>
              <w:marTop w:val="0"/>
              <w:marBottom w:val="0"/>
              <w:divBdr>
                <w:top w:val="none" w:sz="0" w:space="0" w:color="auto"/>
                <w:left w:val="none" w:sz="0" w:space="0" w:color="auto"/>
                <w:bottom w:val="none" w:sz="0" w:space="0" w:color="auto"/>
                <w:right w:val="none" w:sz="0" w:space="0" w:color="auto"/>
              </w:divBdr>
              <w:divsChild>
                <w:div w:id="452553846">
                  <w:marLeft w:val="0"/>
                  <w:marRight w:val="0"/>
                  <w:marTop w:val="0"/>
                  <w:marBottom w:val="0"/>
                  <w:divBdr>
                    <w:top w:val="none" w:sz="0" w:space="0" w:color="auto"/>
                    <w:left w:val="none" w:sz="0" w:space="0" w:color="auto"/>
                    <w:bottom w:val="none" w:sz="0" w:space="0" w:color="auto"/>
                    <w:right w:val="none" w:sz="0" w:space="0" w:color="auto"/>
                  </w:divBdr>
                  <w:divsChild>
                    <w:div w:id="4333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0892">
              <w:marLeft w:val="0"/>
              <w:marRight w:val="0"/>
              <w:marTop w:val="0"/>
              <w:marBottom w:val="0"/>
              <w:divBdr>
                <w:top w:val="none" w:sz="0" w:space="0" w:color="auto"/>
                <w:left w:val="none" w:sz="0" w:space="0" w:color="auto"/>
                <w:bottom w:val="none" w:sz="0" w:space="0" w:color="auto"/>
                <w:right w:val="none" w:sz="0" w:space="0" w:color="auto"/>
              </w:divBdr>
              <w:divsChild>
                <w:div w:id="304892564">
                  <w:marLeft w:val="0"/>
                  <w:marRight w:val="0"/>
                  <w:marTop w:val="0"/>
                  <w:marBottom w:val="0"/>
                  <w:divBdr>
                    <w:top w:val="none" w:sz="0" w:space="0" w:color="auto"/>
                    <w:left w:val="none" w:sz="0" w:space="0" w:color="auto"/>
                    <w:bottom w:val="none" w:sz="0" w:space="0" w:color="auto"/>
                    <w:right w:val="none" w:sz="0" w:space="0" w:color="auto"/>
                  </w:divBdr>
                  <w:divsChild>
                    <w:div w:id="50301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8650">
              <w:marLeft w:val="0"/>
              <w:marRight w:val="0"/>
              <w:marTop w:val="0"/>
              <w:marBottom w:val="0"/>
              <w:divBdr>
                <w:top w:val="none" w:sz="0" w:space="0" w:color="auto"/>
                <w:left w:val="none" w:sz="0" w:space="0" w:color="auto"/>
                <w:bottom w:val="none" w:sz="0" w:space="0" w:color="auto"/>
                <w:right w:val="none" w:sz="0" w:space="0" w:color="auto"/>
              </w:divBdr>
              <w:divsChild>
                <w:div w:id="334305315">
                  <w:marLeft w:val="0"/>
                  <w:marRight w:val="0"/>
                  <w:marTop w:val="0"/>
                  <w:marBottom w:val="0"/>
                  <w:divBdr>
                    <w:top w:val="none" w:sz="0" w:space="0" w:color="auto"/>
                    <w:left w:val="none" w:sz="0" w:space="0" w:color="auto"/>
                    <w:bottom w:val="none" w:sz="0" w:space="0" w:color="auto"/>
                    <w:right w:val="none" w:sz="0" w:space="0" w:color="auto"/>
                  </w:divBdr>
                  <w:divsChild>
                    <w:div w:id="96010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5566">
              <w:marLeft w:val="0"/>
              <w:marRight w:val="0"/>
              <w:marTop w:val="0"/>
              <w:marBottom w:val="0"/>
              <w:divBdr>
                <w:top w:val="none" w:sz="0" w:space="0" w:color="auto"/>
                <w:left w:val="none" w:sz="0" w:space="0" w:color="auto"/>
                <w:bottom w:val="none" w:sz="0" w:space="0" w:color="auto"/>
                <w:right w:val="none" w:sz="0" w:space="0" w:color="auto"/>
              </w:divBdr>
              <w:divsChild>
                <w:div w:id="747920567">
                  <w:marLeft w:val="0"/>
                  <w:marRight w:val="0"/>
                  <w:marTop w:val="0"/>
                  <w:marBottom w:val="0"/>
                  <w:divBdr>
                    <w:top w:val="none" w:sz="0" w:space="0" w:color="auto"/>
                    <w:left w:val="none" w:sz="0" w:space="0" w:color="auto"/>
                    <w:bottom w:val="none" w:sz="0" w:space="0" w:color="auto"/>
                    <w:right w:val="none" w:sz="0" w:space="0" w:color="auto"/>
                  </w:divBdr>
                  <w:divsChild>
                    <w:div w:id="9442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4443">
              <w:marLeft w:val="0"/>
              <w:marRight w:val="0"/>
              <w:marTop w:val="0"/>
              <w:marBottom w:val="0"/>
              <w:divBdr>
                <w:top w:val="none" w:sz="0" w:space="0" w:color="auto"/>
                <w:left w:val="none" w:sz="0" w:space="0" w:color="auto"/>
                <w:bottom w:val="none" w:sz="0" w:space="0" w:color="auto"/>
                <w:right w:val="none" w:sz="0" w:space="0" w:color="auto"/>
              </w:divBdr>
              <w:divsChild>
                <w:div w:id="1807548569">
                  <w:marLeft w:val="0"/>
                  <w:marRight w:val="0"/>
                  <w:marTop w:val="0"/>
                  <w:marBottom w:val="0"/>
                  <w:divBdr>
                    <w:top w:val="none" w:sz="0" w:space="0" w:color="auto"/>
                    <w:left w:val="none" w:sz="0" w:space="0" w:color="auto"/>
                    <w:bottom w:val="none" w:sz="0" w:space="0" w:color="auto"/>
                    <w:right w:val="none" w:sz="0" w:space="0" w:color="auto"/>
                  </w:divBdr>
                  <w:divsChild>
                    <w:div w:id="40731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3809">
              <w:marLeft w:val="0"/>
              <w:marRight w:val="0"/>
              <w:marTop w:val="0"/>
              <w:marBottom w:val="0"/>
              <w:divBdr>
                <w:top w:val="none" w:sz="0" w:space="0" w:color="auto"/>
                <w:left w:val="none" w:sz="0" w:space="0" w:color="auto"/>
                <w:bottom w:val="none" w:sz="0" w:space="0" w:color="auto"/>
                <w:right w:val="none" w:sz="0" w:space="0" w:color="auto"/>
              </w:divBdr>
              <w:divsChild>
                <w:div w:id="1604193515">
                  <w:marLeft w:val="0"/>
                  <w:marRight w:val="0"/>
                  <w:marTop w:val="0"/>
                  <w:marBottom w:val="0"/>
                  <w:divBdr>
                    <w:top w:val="none" w:sz="0" w:space="0" w:color="auto"/>
                    <w:left w:val="none" w:sz="0" w:space="0" w:color="auto"/>
                    <w:bottom w:val="none" w:sz="0" w:space="0" w:color="auto"/>
                    <w:right w:val="none" w:sz="0" w:space="0" w:color="auto"/>
                  </w:divBdr>
                  <w:divsChild>
                    <w:div w:id="20714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5119">
              <w:marLeft w:val="0"/>
              <w:marRight w:val="0"/>
              <w:marTop w:val="0"/>
              <w:marBottom w:val="0"/>
              <w:divBdr>
                <w:top w:val="none" w:sz="0" w:space="0" w:color="auto"/>
                <w:left w:val="none" w:sz="0" w:space="0" w:color="auto"/>
                <w:bottom w:val="none" w:sz="0" w:space="0" w:color="auto"/>
                <w:right w:val="none" w:sz="0" w:space="0" w:color="auto"/>
              </w:divBdr>
              <w:divsChild>
                <w:div w:id="1501198359">
                  <w:marLeft w:val="0"/>
                  <w:marRight w:val="0"/>
                  <w:marTop w:val="0"/>
                  <w:marBottom w:val="0"/>
                  <w:divBdr>
                    <w:top w:val="none" w:sz="0" w:space="0" w:color="auto"/>
                    <w:left w:val="none" w:sz="0" w:space="0" w:color="auto"/>
                    <w:bottom w:val="none" w:sz="0" w:space="0" w:color="auto"/>
                    <w:right w:val="none" w:sz="0" w:space="0" w:color="auto"/>
                  </w:divBdr>
                  <w:divsChild>
                    <w:div w:id="204231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4551">
              <w:marLeft w:val="0"/>
              <w:marRight w:val="0"/>
              <w:marTop w:val="0"/>
              <w:marBottom w:val="0"/>
              <w:divBdr>
                <w:top w:val="none" w:sz="0" w:space="0" w:color="auto"/>
                <w:left w:val="none" w:sz="0" w:space="0" w:color="auto"/>
                <w:bottom w:val="none" w:sz="0" w:space="0" w:color="auto"/>
                <w:right w:val="none" w:sz="0" w:space="0" w:color="auto"/>
              </w:divBdr>
              <w:divsChild>
                <w:div w:id="1911577844">
                  <w:marLeft w:val="0"/>
                  <w:marRight w:val="0"/>
                  <w:marTop w:val="0"/>
                  <w:marBottom w:val="0"/>
                  <w:divBdr>
                    <w:top w:val="none" w:sz="0" w:space="0" w:color="auto"/>
                    <w:left w:val="none" w:sz="0" w:space="0" w:color="auto"/>
                    <w:bottom w:val="none" w:sz="0" w:space="0" w:color="auto"/>
                    <w:right w:val="none" w:sz="0" w:space="0" w:color="auto"/>
                  </w:divBdr>
                  <w:divsChild>
                    <w:div w:id="4286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2306">
              <w:marLeft w:val="0"/>
              <w:marRight w:val="0"/>
              <w:marTop w:val="0"/>
              <w:marBottom w:val="0"/>
              <w:divBdr>
                <w:top w:val="none" w:sz="0" w:space="0" w:color="auto"/>
                <w:left w:val="none" w:sz="0" w:space="0" w:color="auto"/>
                <w:bottom w:val="none" w:sz="0" w:space="0" w:color="auto"/>
                <w:right w:val="none" w:sz="0" w:space="0" w:color="auto"/>
              </w:divBdr>
              <w:divsChild>
                <w:div w:id="570042292">
                  <w:marLeft w:val="0"/>
                  <w:marRight w:val="0"/>
                  <w:marTop w:val="0"/>
                  <w:marBottom w:val="0"/>
                  <w:divBdr>
                    <w:top w:val="none" w:sz="0" w:space="0" w:color="auto"/>
                    <w:left w:val="none" w:sz="0" w:space="0" w:color="auto"/>
                    <w:bottom w:val="none" w:sz="0" w:space="0" w:color="auto"/>
                    <w:right w:val="none" w:sz="0" w:space="0" w:color="auto"/>
                  </w:divBdr>
                  <w:divsChild>
                    <w:div w:id="25285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6912">
              <w:marLeft w:val="0"/>
              <w:marRight w:val="0"/>
              <w:marTop w:val="0"/>
              <w:marBottom w:val="0"/>
              <w:divBdr>
                <w:top w:val="none" w:sz="0" w:space="0" w:color="auto"/>
                <w:left w:val="none" w:sz="0" w:space="0" w:color="auto"/>
                <w:bottom w:val="none" w:sz="0" w:space="0" w:color="auto"/>
                <w:right w:val="none" w:sz="0" w:space="0" w:color="auto"/>
              </w:divBdr>
              <w:divsChild>
                <w:div w:id="467942344">
                  <w:marLeft w:val="0"/>
                  <w:marRight w:val="0"/>
                  <w:marTop w:val="0"/>
                  <w:marBottom w:val="0"/>
                  <w:divBdr>
                    <w:top w:val="none" w:sz="0" w:space="0" w:color="auto"/>
                    <w:left w:val="none" w:sz="0" w:space="0" w:color="auto"/>
                    <w:bottom w:val="none" w:sz="0" w:space="0" w:color="auto"/>
                    <w:right w:val="none" w:sz="0" w:space="0" w:color="auto"/>
                  </w:divBdr>
                  <w:divsChild>
                    <w:div w:id="17375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8182">
              <w:marLeft w:val="0"/>
              <w:marRight w:val="0"/>
              <w:marTop w:val="0"/>
              <w:marBottom w:val="0"/>
              <w:divBdr>
                <w:top w:val="none" w:sz="0" w:space="0" w:color="auto"/>
                <w:left w:val="none" w:sz="0" w:space="0" w:color="auto"/>
                <w:bottom w:val="none" w:sz="0" w:space="0" w:color="auto"/>
                <w:right w:val="none" w:sz="0" w:space="0" w:color="auto"/>
              </w:divBdr>
              <w:divsChild>
                <w:div w:id="395713628">
                  <w:marLeft w:val="0"/>
                  <w:marRight w:val="0"/>
                  <w:marTop w:val="0"/>
                  <w:marBottom w:val="0"/>
                  <w:divBdr>
                    <w:top w:val="none" w:sz="0" w:space="0" w:color="auto"/>
                    <w:left w:val="none" w:sz="0" w:space="0" w:color="auto"/>
                    <w:bottom w:val="none" w:sz="0" w:space="0" w:color="auto"/>
                    <w:right w:val="none" w:sz="0" w:space="0" w:color="auto"/>
                  </w:divBdr>
                  <w:divsChild>
                    <w:div w:id="67392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5667">
              <w:marLeft w:val="0"/>
              <w:marRight w:val="0"/>
              <w:marTop w:val="0"/>
              <w:marBottom w:val="0"/>
              <w:divBdr>
                <w:top w:val="none" w:sz="0" w:space="0" w:color="auto"/>
                <w:left w:val="none" w:sz="0" w:space="0" w:color="auto"/>
                <w:bottom w:val="none" w:sz="0" w:space="0" w:color="auto"/>
                <w:right w:val="none" w:sz="0" w:space="0" w:color="auto"/>
              </w:divBdr>
              <w:divsChild>
                <w:div w:id="737871736">
                  <w:marLeft w:val="0"/>
                  <w:marRight w:val="0"/>
                  <w:marTop w:val="0"/>
                  <w:marBottom w:val="0"/>
                  <w:divBdr>
                    <w:top w:val="none" w:sz="0" w:space="0" w:color="auto"/>
                    <w:left w:val="none" w:sz="0" w:space="0" w:color="auto"/>
                    <w:bottom w:val="none" w:sz="0" w:space="0" w:color="auto"/>
                    <w:right w:val="none" w:sz="0" w:space="0" w:color="auto"/>
                  </w:divBdr>
                  <w:divsChild>
                    <w:div w:id="71644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6040">
              <w:marLeft w:val="0"/>
              <w:marRight w:val="0"/>
              <w:marTop w:val="0"/>
              <w:marBottom w:val="0"/>
              <w:divBdr>
                <w:top w:val="none" w:sz="0" w:space="0" w:color="auto"/>
                <w:left w:val="none" w:sz="0" w:space="0" w:color="auto"/>
                <w:bottom w:val="none" w:sz="0" w:space="0" w:color="auto"/>
                <w:right w:val="none" w:sz="0" w:space="0" w:color="auto"/>
              </w:divBdr>
              <w:divsChild>
                <w:div w:id="1698431517">
                  <w:marLeft w:val="0"/>
                  <w:marRight w:val="0"/>
                  <w:marTop w:val="0"/>
                  <w:marBottom w:val="0"/>
                  <w:divBdr>
                    <w:top w:val="none" w:sz="0" w:space="0" w:color="auto"/>
                    <w:left w:val="none" w:sz="0" w:space="0" w:color="auto"/>
                    <w:bottom w:val="none" w:sz="0" w:space="0" w:color="auto"/>
                    <w:right w:val="none" w:sz="0" w:space="0" w:color="auto"/>
                  </w:divBdr>
                  <w:divsChild>
                    <w:div w:id="8302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92682">
              <w:marLeft w:val="0"/>
              <w:marRight w:val="0"/>
              <w:marTop w:val="0"/>
              <w:marBottom w:val="0"/>
              <w:divBdr>
                <w:top w:val="none" w:sz="0" w:space="0" w:color="auto"/>
                <w:left w:val="none" w:sz="0" w:space="0" w:color="auto"/>
                <w:bottom w:val="none" w:sz="0" w:space="0" w:color="auto"/>
                <w:right w:val="none" w:sz="0" w:space="0" w:color="auto"/>
              </w:divBdr>
              <w:divsChild>
                <w:div w:id="400443293">
                  <w:marLeft w:val="0"/>
                  <w:marRight w:val="0"/>
                  <w:marTop w:val="0"/>
                  <w:marBottom w:val="0"/>
                  <w:divBdr>
                    <w:top w:val="none" w:sz="0" w:space="0" w:color="auto"/>
                    <w:left w:val="none" w:sz="0" w:space="0" w:color="auto"/>
                    <w:bottom w:val="none" w:sz="0" w:space="0" w:color="auto"/>
                    <w:right w:val="none" w:sz="0" w:space="0" w:color="auto"/>
                  </w:divBdr>
                  <w:divsChild>
                    <w:div w:id="175400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18714">
              <w:marLeft w:val="0"/>
              <w:marRight w:val="0"/>
              <w:marTop w:val="0"/>
              <w:marBottom w:val="0"/>
              <w:divBdr>
                <w:top w:val="none" w:sz="0" w:space="0" w:color="auto"/>
                <w:left w:val="none" w:sz="0" w:space="0" w:color="auto"/>
                <w:bottom w:val="none" w:sz="0" w:space="0" w:color="auto"/>
                <w:right w:val="none" w:sz="0" w:space="0" w:color="auto"/>
              </w:divBdr>
              <w:divsChild>
                <w:div w:id="392629521">
                  <w:marLeft w:val="0"/>
                  <w:marRight w:val="0"/>
                  <w:marTop w:val="0"/>
                  <w:marBottom w:val="0"/>
                  <w:divBdr>
                    <w:top w:val="none" w:sz="0" w:space="0" w:color="auto"/>
                    <w:left w:val="none" w:sz="0" w:space="0" w:color="auto"/>
                    <w:bottom w:val="none" w:sz="0" w:space="0" w:color="auto"/>
                    <w:right w:val="none" w:sz="0" w:space="0" w:color="auto"/>
                  </w:divBdr>
                  <w:divsChild>
                    <w:div w:id="1815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45597">
              <w:marLeft w:val="0"/>
              <w:marRight w:val="0"/>
              <w:marTop w:val="0"/>
              <w:marBottom w:val="0"/>
              <w:divBdr>
                <w:top w:val="none" w:sz="0" w:space="0" w:color="auto"/>
                <w:left w:val="none" w:sz="0" w:space="0" w:color="auto"/>
                <w:bottom w:val="none" w:sz="0" w:space="0" w:color="auto"/>
                <w:right w:val="none" w:sz="0" w:space="0" w:color="auto"/>
              </w:divBdr>
              <w:divsChild>
                <w:div w:id="1377925618">
                  <w:marLeft w:val="0"/>
                  <w:marRight w:val="0"/>
                  <w:marTop w:val="0"/>
                  <w:marBottom w:val="0"/>
                  <w:divBdr>
                    <w:top w:val="none" w:sz="0" w:space="0" w:color="auto"/>
                    <w:left w:val="none" w:sz="0" w:space="0" w:color="auto"/>
                    <w:bottom w:val="none" w:sz="0" w:space="0" w:color="auto"/>
                    <w:right w:val="none" w:sz="0" w:space="0" w:color="auto"/>
                  </w:divBdr>
                  <w:divsChild>
                    <w:div w:id="138695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5317">
              <w:marLeft w:val="0"/>
              <w:marRight w:val="0"/>
              <w:marTop w:val="0"/>
              <w:marBottom w:val="0"/>
              <w:divBdr>
                <w:top w:val="none" w:sz="0" w:space="0" w:color="auto"/>
                <w:left w:val="none" w:sz="0" w:space="0" w:color="auto"/>
                <w:bottom w:val="none" w:sz="0" w:space="0" w:color="auto"/>
                <w:right w:val="none" w:sz="0" w:space="0" w:color="auto"/>
              </w:divBdr>
              <w:divsChild>
                <w:div w:id="1272738484">
                  <w:marLeft w:val="0"/>
                  <w:marRight w:val="0"/>
                  <w:marTop w:val="0"/>
                  <w:marBottom w:val="0"/>
                  <w:divBdr>
                    <w:top w:val="none" w:sz="0" w:space="0" w:color="auto"/>
                    <w:left w:val="none" w:sz="0" w:space="0" w:color="auto"/>
                    <w:bottom w:val="none" w:sz="0" w:space="0" w:color="auto"/>
                    <w:right w:val="none" w:sz="0" w:space="0" w:color="auto"/>
                  </w:divBdr>
                  <w:divsChild>
                    <w:div w:id="4008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8122">
              <w:marLeft w:val="0"/>
              <w:marRight w:val="0"/>
              <w:marTop w:val="0"/>
              <w:marBottom w:val="0"/>
              <w:divBdr>
                <w:top w:val="none" w:sz="0" w:space="0" w:color="auto"/>
                <w:left w:val="none" w:sz="0" w:space="0" w:color="auto"/>
                <w:bottom w:val="none" w:sz="0" w:space="0" w:color="auto"/>
                <w:right w:val="none" w:sz="0" w:space="0" w:color="auto"/>
              </w:divBdr>
              <w:divsChild>
                <w:div w:id="1688755672">
                  <w:marLeft w:val="0"/>
                  <w:marRight w:val="0"/>
                  <w:marTop w:val="0"/>
                  <w:marBottom w:val="0"/>
                  <w:divBdr>
                    <w:top w:val="none" w:sz="0" w:space="0" w:color="auto"/>
                    <w:left w:val="none" w:sz="0" w:space="0" w:color="auto"/>
                    <w:bottom w:val="none" w:sz="0" w:space="0" w:color="auto"/>
                    <w:right w:val="none" w:sz="0" w:space="0" w:color="auto"/>
                  </w:divBdr>
                  <w:divsChild>
                    <w:div w:id="11520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2701">
              <w:marLeft w:val="0"/>
              <w:marRight w:val="0"/>
              <w:marTop w:val="0"/>
              <w:marBottom w:val="0"/>
              <w:divBdr>
                <w:top w:val="none" w:sz="0" w:space="0" w:color="auto"/>
                <w:left w:val="none" w:sz="0" w:space="0" w:color="auto"/>
                <w:bottom w:val="none" w:sz="0" w:space="0" w:color="auto"/>
                <w:right w:val="none" w:sz="0" w:space="0" w:color="auto"/>
              </w:divBdr>
              <w:divsChild>
                <w:div w:id="291251826">
                  <w:marLeft w:val="0"/>
                  <w:marRight w:val="0"/>
                  <w:marTop w:val="0"/>
                  <w:marBottom w:val="0"/>
                  <w:divBdr>
                    <w:top w:val="none" w:sz="0" w:space="0" w:color="auto"/>
                    <w:left w:val="none" w:sz="0" w:space="0" w:color="auto"/>
                    <w:bottom w:val="none" w:sz="0" w:space="0" w:color="auto"/>
                    <w:right w:val="none" w:sz="0" w:space="0" w:color="auto"/>
                  </w:divBdr>
                  <w:divsChild>
                    <w:div w:id="11473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59771">
              <w:marLeft w:val="0"/>
              <w:marRight w:val="0"/>
              <w:marTop w:val="0"/>
              <w:marBottom w:val="0"/>
              <w:divBdr>
                <w:top w:val="none" w:sz="0" w:space="0" w:color="auto"/>
                <w:left w:val="none" w:sz="0" w:space="0" w:color="auto"/>
                <w:bottom w:val="none" w:sz="0" w:space="0" w:color="auto"/>
                <w:right w:val="none" w:sz="0" w:space="0" w:color="auto"/>
              </w:divBdr>
              <w:divsChild>
                <w:div w:id="2137678923">
                  <w:marLeft w:val="0"/>
                  <w:marRight w:val="0"/>
                  <w:marTop w:val="0"/>
                  <w:marBottom w:val="0"/>
                  <w:divBdr>
                    <w:top w:val="none" w:sz="0" w:space="0" w:color="auto"/>
                    <w:left w:val="none" w:sz="0" w:space="0" w:color="auto"/>
                    <w:bottom w:val="none" w:sz="0" w:space="0" w:color="auto"/>
                    <w:right w:val="none" w:sz="0" w:space="0" w:color="auto"/>
                  </w:divBdr>
                  <w:divsChild>
                    <w:div w:id="20512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37825">
              <w:marLeft w:val="0"/>
              <w:marRight w:val="0"/>
              <w:marTop w:val="0"/>
              <w:marBottom w:val="0"/>
              <w:divBdr>
                <w:top w:val="none" w:sz="0" w:space="0" w:color="auto"/>
                <w:left w:val="none" w:sz="0" w:space="0" w:color="auto"/>
                <w:bottom w:val="none" w:sz="0" w:space="0" w:color="auto"/>
                <w:right w:val="none" w:sz="0" w:space="0" w:color="auto"/>
              </w:divBdr>
              <w:divsChild>
                <w:div w:id="242640350">
                  <w:marLeft w:val="0"/>
                  <w:marRight w:val="0"/>
                  <w:marTop w:val="0"/>
                  <w:marBottom w:val="0"/>
                  <w:divBdr>
                    <w:top w:val="none" w:sz="0" w:space="0" w:color="auto"/>
                    <w:left w:val="none" w:sz="0" w:space="0" w:color="auto"/>
                    <w:bottom w:val="none" w:sz="0" w:space="0" w:color="auto"/>
                    <w:right w:val="none" w:sz="0" w:space="0" w:color="auto"/>
                  </w:divBdr>
                  <w:divsChild>
                    <w:div w:id="10785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9007">
              <w:marLeft w:val="0"/>
              <w:marRight w:val="0"/>
              <w:marTop w:val="0"/>
              <w:marBottom w:val="0"/>
              <w:divBdr>
                <w:top w:val="none" w:sz="0" w:space="0" w:color="auto"/>
                <w:left w:val="none" w:sz="0" w:space="0" w:color="auto"/>
                <w:bottom w:val="none" w:sz="0" w:space="0" w:color="auto"/>
                <w:right w:val="none" w:sz="0" w:space="0" w:color="auto"/>
              </w:divBdr>
              <w:divsChild>
                <w:div w:id="1375815847">
                  <w:marLeft w:val="0"/>
                  <w:marRight w:val="0"/>
                  <w:marTop w:val="0"/>
                  <w:marBottom w:val="0"/>
                  <w:divBdr>
                    <w:top w:val="none" w:sz="0" w:space="0" w:color="auto"/>
                    <w:left w:val="none" w:sz="0" w:space="0" w:color="auto"/>
                    <w:bottom w:val="none" w:sz="0" w:space="0" w:color="auto"/>
                    <w:right w:val="none" w:sz="0" w:space="0" w:color="auto"/>
                  </w:divBdr>
                  <w:divsChild>
                    <w:div w:id="9329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01609">
              <w:marLeft w:val="0"/>
              <w:marRight w:val="0"/>
              <w:marTop w:val="0"/>
              <w:marBottom w:val="0"/>
              <w:divBdr>
                <w:top w:val="none" w:sz="0" w:space="0" w:color="auto"/>
                <w:left w:val="none" w:sz="0" w:space="0" w:color="auto"/>
                <w:bottom w:val="none" w:sz="0" w:space="0" w:color="auto"/>
                <w:right w:val="none" w:sz="0" w:space="0" w:color="auto"/>
              </w:divBdr>
              <w:divsChild>
                <w:div w:id="418789371">
                  <w:marLeft w:val="0"/>
                  <w:marRight w:val="0"/>
                  <w:marTop w:val="0"/>
                  <w:marBottom w:val="0"/>
                  <w:divBdr>
                    <w:top w:val="none" w:sz="0" w:space="0" w:color="auto"/>
                    <w:left w:val="none" w:sz="0" w:space="0" w:color="auto"/>
                    <w:bottom w:val="none" w:sz="0" w:space="0" w:color="auto"/>
                    <w:right w:val="none" w:sz="0" w:space="0" w:color="auto"/>
                  </w:divBdr>
                  <w:divsChild>
                    <w:div w:id="21401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0514">
              <w:marLeft w:val="0"/>
              <w:marRight w:val="0"/>
              <w:marTop w:val="0"/>
              <w:marBottom w:val="0"/>
              <w:divBdr>
                <w:top w:val="none" w:sz="0" w:space="0" w:color="auto"/>
                <w:left w:val="none" w:sz="0" w:space="0" w:color="auto"/>
                <w:bottom w:val="none" w:sz="0" w:space="0" w:color="auto"/>
                <w:right w:val="none" w:sz="0" w:space="0" w:color="auto"/>
              </w:divBdr>
              <w:divsChild>
                <w:div w:id="1580938850">
                  <w:marLeft w:val="0"/>
                  <w:marRight w:val="0"/>
                  <w:marTop w:val="0"/>
                  <w:marBottom w:val="0"/>
                  <w:divBdr>
                    <w:top w:val="none" w:sz="0" w:space="0" w:color="auto"/>
                    <w:left w:val="none" w:sz="0" w:space="0" w:color="auto"/>
                    <w:bottom w:val="none" w:sz="0" w:space="0" w:color="auto"/>
                    <w:right w:val="none" w:sz="0" w:space="0" w:color="auto"/>
                  </w:divBdr>
                  <w:divsChild>
                    <w:div w:id="77332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5617">
              <w:marLeft w:val="0"/>
              <w:marRight w:val="0"/>
              <w:marTop w:val="0"/>
              <w:marBottom w:val="0"/>
              <w:divBdr>
                <w:top w:val="none" w:sz="0" w:space="0" w:color="auto"/>
                <w:left w:val="none" w:sz="0" w:space="0" w:color="auto"/>
                <w:bottom w:val="none" w:sz="0" w:space="0" w:color="auto"/>
                <w:right w:val="none" w:sz="0" w:space="0" w:color="auto"/>
              </w:divBdr>
              <w:divsChild>
                <w:div w:id="319777096">
                  <w:marLeft w:val="0"/>
                  <w:marRight w:val="0"/>
                  <w:marTop w:val="0"/>
                  <w:marBottom w:val="0"/>
                  <w:divBdr>
                    <w:top w:val="none" w:sz="0" w:space="0" w:color="auto"/>
                    <w:left w:val="none" w:sz="0" w:space="0" w:color="auto"/>
                    <w:bottom w:val="none" w:sz="0" w:space="0" w:color="auto"/>
                    <w:right w:val="none" w:sz="0" w:space="0" w:color="auto"/>
                  </w:divBdr>
                  <w:divsChild>
                    <w:div w:id="21447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8337">
              <w:marLeft w:val="0"/>
              <w:marRight w:val="0"/>
              <w:marTop w:val="0"/>
              <w:marBottom w:val="0"/>
              <w:divBdr>
                <w:top w:val="none" w:sz="0" w:space="0" w:color="auto"/>
                <w:left w:val="none" w:sz="0" w:space="0" w:color="auto"/>
                <w:bottom w:val="none" w:sz="0" w:space="0" w:color="auto"/>
                <w:right w:val="none" w:sz="0" w:space="0" w:color="auto"/>
              </w:divBdr>
              <w:divsChild>
                <w:div w:id="1173305093">
                  <w:marLeft w:val="0"/>
                  <w:marRight w:val="0"/>
                  <w:marTop w:val="0"/>
                  <w:marBottom w:val="0"/>
                  <w:divBdr>
                    <w:top w:val="none" w:sz="0" w:space="0" w:color="auto"/>
                    <w:left w:val="none" w:sz="0" w:space="0" w:color="auto"/>
                    <w:bottom w:val="none" w:sz="0" w:space="0" w:color="auto"/>
                    <w:right w:val="none" w:sz="0" w:space="0" w:color="auto"/>
                  </w:divBdr>
                  <w:divsChild>
                    <w:div w:id="8239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66619">
              <w:marLeft w:val="0"/>
              <w:marRight w:val="0"/>
              <w:marTop w:val="0"/>
              <w:marBottom w:val="0"/>
              <w:divBdr>
                <w:top w:val="none" w:sz="0" w:space="0" w:color="auto"/>
                <w:left w:val="none" w:sz="0" w:space="0" w:color="auto"/>
                <w:bottom w:val="none" w:sz="0" w:space="0" w:color="auto"/>
                <w:right w:val="none" w:sz="0" w:space="0" w:color="auto"/>
              </w:divBdr>
              <w:divsChild>
                <w:div w:id="1725639042">
                  <w:marLeft w:val="0"/>
                  <w:marRight w:val="0"/>
                  <w:marTop w:val="0"/>
                  <w:marBottom w:val="0"/>
                  <w:divBdr>
                    <w:top w:val="none" w:sz="0" w:space="0" w:color="auto"/>
                    <w:left w:val="none" w:sz="0" w:space="0" w:color="auto"/>
                    <w:bottom w:val="none" w:sz="0" w:space="0" w:color="auto"/>
                    <w:right w:val="none" w:sz="0" w:space="0" w:color="auto"/>
                  </w:divBdr>
                  <w:divsChild>
                    <w:div w:id="91196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63127">
              <w:marLeft w:val="0"/>
              <w:marRight w:val="0"/>
              <w:marTop w:val="0"/>
              <w:marBottom w:val="0"/>
              <w:divBdr>
                <w:top w:val="none" w:sz="0" w:space="0" w:color="auto"/>
                <w:left w:val="none" w:sz="0" w:space="0" w:color="auto"/>
                <w:bottom w:val="none" w:sz="0" w:space="0" w:color="auto"/>
                <w:right w:val="none" w:sz="0" w:space="0" w:color="auto"/>
              </w:divBdr>
              <w:divsChild>
                <w:div w:id="840393266">
                  <w:marLeft w:val="0"/>
                  <w:marRight w:val="0"/>
                  <w:marTop w:val="0"/>
                  <w:marBottom w:val="0"/>
                  <w:divBdr>
                    <w:top w:val="none" w:sz="0" w:space="0" w:color="auto"/>
                    <w:left w:val="none" w:sz="0" w:space="0" w:color="auto"/>
                    <w:bottom w:val="none" w:sz="0" w:space="0" w:color="auto"/>
                    <w:right w:val="none" w:sz="0" w:space="0" w:color="auto"/>
                  </w:divBdr>
                  <w:divsChild>
                    <w:div w:id="9440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59507">
              <w:marLeft w:val="0"/>
              <w:marRight w:val="0"/>
              <w:marTop w:val="0"/>
              <w:marBottom w:val="0"/>
              <w:divBdr>
                <w:top w:val="none" w:sz="0" w:space="0" w:color="auto"/>
                <w:left w:val="none" w:sz="0" w:space="0" w:color="auto"/>
                <w:bottom w:val="none" w:sz="0" w:space="0" w:color="auto"/>
                <w:right w:val="none" w:sz="0" w:space="0" w:color="auto"/>
              </w:divBdr>
              <w:divsChild>
                <w:div w:id="2106488391">
                  <w:marLeft w:val="0"/>
                  <w:marRight w:val="0"/>
                  <w:marTop w:val="0"/>
                  <w:marBottom w:val="0"/>
                  <w:divBdr>
                    <w:top w:val="none" w:sz="0" w:space="0" w:color="auto"/>
                    <w:left w:val="none" w:sz="0" w:space="0" w:color="auto"/>
                    <w:bottom w:val="none" w:sz="0" w:space="0" w:color="auto"/>
                    <w:right w:val="none" w:sz="0" w:space="0" w:color="auto"/>
                  </w:divBdr>
                  <w:divsChild>
                    <w:div w:id="173200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4217">
              <w:marLeft w:val="0"/>
              <w:marRight w:val="0"/>
              <w:marTop w:val="0"/>
              <w:marBottom w:val="0"/>
              <w:divBdr>
                <w:top w:val="none" w:sz="0" w:space="0" w:color="auto"/>
                <w:left w:val="none" w:sz="0" w:space="0" w:color="auto"/>
                <w:bottom w:val="none" w:sz="0" w:space="0" w:color="auto"/>
                <w:right w:val="none" w:sz="0" w:space="0" w:color="auto"/>
              </w:divBdr>
              <w:divsChild>
                <w:div w:id="2121487418">
                  <w:marLeft w:val="0"/>
                  <w:marRight w:val="0"/>
                  <w:marTop w:val="0"/>
                  <w:marBottom w:val="0"/>
                  <w:divBdr>
                    <w:top w:val="none" w:sz="0" w:space="0" w:color="auto"/>
                    <w:left w:val="none" w:sz="0" w:space="0" w:color="auto"/>
                    <w:bottom w:val="none" w:sz="0" w:space="0" w:color="auto"/>
                    <w:right w:val="none" w:sz="0" w:space="0" w:color="auto"/>
                  </w:divBdr>
                  <w:divsChild>
                    <w:div w:id="1745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3582">
              <w:marLeft w:val="0"/>
              <w:marRight w:val="0"/>
              <w:marTop w:val="0"/>
              <w:marBottom w:val="0"/>
              <w:divBdr>
                <w:top w:val="none" w:sz="0" w:space="0" w:color="auto"/>
                <w:left w:val="none" w:sz="0" w:space="0" w:color="auto"/>
                <w:bottom w:val="none" w:sz="0" w:space="0" w:color="auto"/>
                <w:right w:val="none" w:sz="0" w:space="0" w:color="auto"/>
              </w:divBdr>
              <w:divsChild>
                <w:div w:id="367923409">
                  <w:marLeft w:val="0"/>
                  <w:marRight w:val="0"/>
                  <w:marTop w:val="0"/>
                  <w:marBottom w:val="0"/>
                  <w:divBdr>
                    <w:top w:val="none" w:sz="0" w:space="0" w:color="auto"/>
                    <w:left w:val="none" w:sz="0" w:space="0" w:color="auto"/>
                    <w:bottom w:val="none" w:sz="0" w:space="0" w:color="auto"/>
                    <w:right w:val="none" w:sz="0" w:space="0" w:color="auto"/>
                  </w:divBdr>
                  <w:divsChild>
                    <w:div w:id="12526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2850">
              <w:marLeft w:val="0"/>
              <w:marRight w:val="0"/>
              <w:marTop w:val="0"/>
              <w:marBottom w:val="0"/>
              <w:divBdr>
                <w:top w:val="none" w:sz="0" w:space="0" w:color="auto"/>
                <w:left w:val="none" w:sz="0" w:space="0" w:color="auto"/>
                <w:bottom w:val="none" w:sz="0" w:space="0" w:color="auto"/>
                <w:right w:val="none" w:sz="0" w:space="0" w:color="auto"/>
              </w:divBdr>
              <w:divsChild>
                <w:div w:id="572277389">
                  <w:marLeft w:val="0"/>
                  <w:marRight w:val="0"/>
                  <w:marTop w:val="0"/>
                  <w:marBottom w:val="0"/>
                  <w:divBdr>
                    <w:top w:val="none" w:sz="0" w:space="0" w:color="auto"/>
                    <w:left w:val="none" w:sz="0" w:space="0" w:color="auto"/>
                    <w:bottom w:val="none" w:sz="0" w:space="0" w:color="auto"/>
                    <w:right w:val="none" w:sz="0" w:space="0" w:color="auto"/>
                  </w:divBdr>
                  <w:divsChild>
                    <w:div w:id="20403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1175">
              <w:marLeft w:val="0"/>
              <w:marRight w:val="0"/>
              <w:marTop w:val="0"/>
              <w:marBottom w:val="0"/>
              <w:divBdr>
                <w:top w:val="none" w:sz="0" w:space="0" w:color="auto"/>
                <w:left w:val="none" w:sz="0" w:space="0" w:color="auto"/>
                <w:bottom w:val="none" w:sz="0" w:space="0" w:color="auto"/>
                <w:right w:val="none" w:sz="0" w:space="0" w:color="auto"/>
              </w:divBdr>
              <w:divsChild>
                <w:div w:id="260266494">
                  <w:marLeft w:val="0"/>
                  <w:marRight w:val="0"/>
                  <w:marTop w:val="0"/>
                  <w:marBottom w:val="0"/>
                  <w:divBdr>
                    <w:top w:val="none" w:sz="0" w:space="0" w:color="auto"/>
                    <w:left w:val="none" w:sz="0" w:space="0" w:color="auto"/>
                    <w:bottom w:val="none" w:sz="0" w:space="0" w:color="auto"/>
                    <w:right w:val="none" w:sz="0" w:space="0" w:color="auto"/>
                  </w:divBdr>
                  <w:divsChild>
                    <w:div w:id="19232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59770">
              <w:marLeft w:val="0"/>
              <w:marRight w:val="0"/>
              <w:marTop w:val="0"/>
              <w:marBottom w:val="0"/>
              <w:divBdr>
                <w:top w:val="none" w:sz="0" w:space="0" w:color="auto"/>
                <w:left w:val="none" w:sz="0" w:space="0" w:color="auto"/>
                <w:bottom w:val="none" w:sz="0" w:space="0" w:color="auto"/>
                <w:right w:val="none" w:sz="0" w:space="0" w:color="auto"/>
              </w:divBdr>
              <w:divsChild>
                <w:div w:id="1725521728">
                  <w:marLeft w:val="0"/>
                  <w:marRight w:val="0"/>
                  <w:marTop w:val="0"/>
                  <w:marBottom w:val="0"/>
                  <w:divBdr>
                    <w:top w:val="none" w:sz="0" w:space="0" w:color="auto"/>
                    <w:left w:val="none" w:sz="0" w:space="0" w:color="auto"/>
                    <w:bottom w:val="none" w:sz="0" w:space="0" w:color="auto"/>
                    <w:right w:val="none" w:sz="0" w:space="0" w:color="auto"/>
                  </w:divBdr>
                  <w:divsChild>
                    <w:div w:id="14407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6841">
              <w:marLeft w:val="0"/>
              <w:marRight w:val="0"/>
              <w:marTop w:val="0"/>
              <w:marBottom w:val="0"/>
              <w:divBdr>
                <w:top w:val="none" w:sz="0" w:space="0" w:color="auto"/>
                <w:left w:val="none" w:sz="0" w:space="0" w:color="auto"/>
                <w:bottom w:val="none" w:sz="0" w:space="0" w:color="auto"/>
                <w:right w:val="none" w:sz="0" w:space="0" w:color="auto"/>
              </w:divBdr>
              <w:divsChild>
                <w:div w:id="474109826">
                  <w:marLeft w:val="0"/>
                  <w:marRight w:val="0"/>
                  <w:marTop w:val="0"/>
                  <w:marBottom w:val="0"/>
                  <w:divBdr>
                    <w:top w:val="none" w:sz="0" w:space="0" w:color="auto"/>
                    <w:left w:val="none" w:sz="0" w:space="0" w:color="auto"/>
                    <w:bottom w:val="none" w:sz="0" w:space="0" w:color="auto"/>
                    <w:right w:val="none" w:sz="0" w:space="0" w:color="auto"/>
                  </w:divBdr>
                  <w:divsChild>
                    <w:div w:id="1561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6717">
              <w:marLeft w:val="0"/>
              <w:marRight w:val="0"/>
              <w:marTop w:val="0"/>
              <w:marBottom w:val="0"/>
              <w:divBdr>
                <w:top w:val="none" w:sz="0" w:space="0" w:color="auto"/>
                <w:left w:val="none" w:sz="0" w:space="0" w:color="auto"/>
                <w:bottom w:val="none" w:sz="0" w:space="0" w:color="auto"/>
                <w:right w:val="none" w:sz="0" w:space="0" w:color="auto"/>
              </w:divBdr>
              <w:divsChild>
                <w:div w:id="1241259432">
                  <w:marLeft w:val="0"/>
                  <w:marRight w:val="0"/>
                  <w:marTop w:val="0"/>
                  <w:marBottom w:val="0"/>
                  <w:divBdr>
                    <w:top w:val="none" w:sz="0" w:space="0" w:color="auto"/>
                    <w:left w:val="none" w:sz="0" w:space="0" w:color="auto"/>
                    <w:bottom w:val="none" w:sz="0" w:space="0" w:color="auto"/>
                    <w:right w:val="none" w:sz="0" w:space="0" w:color="auto"/>
                  </w:divBdr>
                  <w:divsChild>
                    <w:div w:id="71809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1799">
              <w:marLeft w:val="0"/>
              <w:marRight w:val="0"/>
              <w:marTop w:val="0"/>
              <w:marBottom w:val="0"/>
              <w:divBdr>
                <w:top w:val="none" w:sz="0" w:space="0" w:color="auto"/>
                <w:left w:val="none" w:sz="0" w:space="0" w:color="auto"/>
                <w:bottom w:val="none" w:sz="0" w:space="0" w:color="auto"/>
                <w:right w:val="none" w:sz="0" w:space="0" w:color="auto"/>
              </w:divBdr>
              <w:divsChild>
                <w:div w:id="1269310972">
                  <w:marLeft w:val="0"/>
                  <w:marRight w:val="0"/>
                  <w:marTop w:val="0"/>
                  <w:marBottom w:val="0"/>
                  <w:divBdr>
                    <w:top w:val="none" w:sz="0" w:space="0" w:color="auto"/>
                    <w:left w:val="none" w:sz="0" w:space="0" w:color="auto"/>
                    <w:bottom w:val="none" w:sz="0" w:space="0" w:color="auto"/>
                    <w:right w:val="none" w:sz="0" w:space="0" w:color="auto"/>
                  </w:divBdr>
                  <w:divsChild>
                    <w:div w:id="142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87029">
              <w:marLeft w:val="0"/>
              <w:marRight w:val="0"/>
              <w:marTop w:val="0"/>
              <w:marBottom w:val="0"/>
              <w:divBdr>
                <w:top w:val="none" w:sz="0" w:space="0" w:color="auto"/>
                <w:left w:val="none" w:sz="0" w:space="0" w:color="auto"/>
                <w:bottom w:val="none" w:sz="0" w:space="0" w:color="auto"/>
                <w:right w:val="none" w:sz="0" w:space="0" w:color="auto"/>
              </w:divBdr>
              <w:divsChild>
                <w:div w:id="1792820560">
                  <w:marLeft w:val="0"/>
                  <w:marRight w:val="0"/>
                  <w:marTop w:val="0"/>
                  <w:marBottom w:val="0"/>
                  <w:divBdr>
                    <w:top w:val="none" w:sz="0" w:space="0" w:color="auto"/>
                    <w:left w:val="none" w:sz="0" w:space="0" w:color="auto"/>
                    <w:bottom w:val="none" w:sz="0" w:space="0" w:color="auto"/>
                    <w:right w:val="none" w:sz="0" w:space="0" w:color="auto"/>
                  </w:divBdr>
                  <w:divsChild>
                    <w:div w:id="151325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89038">
              <w:marLeft w:val="0"/>
              <w:marRight w:val="0"/>
              <w:marTop w:val="0"/>
              <w:marBottom w:val="0"/>
              <w:divBdr>
                <w:top w:val="none" w:sz="0" w:space="0" w:color="auto"/>
                <w:left w:val="none" w:sz="0" w:space="0" w:color="auto"/>
                <w:bottom w:val="none" w:sz="0" w:space="0" w:color="auto"/>
                <w:right w:val="none" w:sz="0" w:space="0" w:color="auto"/>
              </w:divBdr>
              <w:divsChild>
                <w:div w:id="540438531">
                  <w:marLeft w:val="0"/>
                  <w:marRight w:val="0"/>
                  <w:marTop w:val="0"/>
                  <w:marBottom w:val="0"/>
                  <w:divBdr>
                    <w:top w:val="none" w:sz="0" w:space="0" w:color="auto"/>
                    <w:left w:val="none" w:sz="0" w:space="0" w:color="auto"/>
                    <w:bottom w:val="none" w:sz="0" w:space="0" w:color="auto"/>
                    <w:right w:val="none" w:sz="0" w:space="0" w:color="auto"/>
                  </w:divBdr>
                  <w:divsChild>
                    <w:div w:id="1263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5526">
              <w:marLeft w:val="0"/>
              <w:marRight w:val="0"/>
              <w:marTop w:val="0"/>
              <w:marBottom w:val="0"/>
              <w:divBdr>
                <w:top w:val="none" w:sz="0" w:space="0" w:color="auto"/>
                <w:left w:val="none" w:sz="0" w:space="0" w:color="auto"/>
                <w:bottom w:val="none" w:sz="0" w:space="0" w:color="auto"/>
                <w:right w:val="none" w:sz="0" w:space="0" w:color="auto"/>
              </w:divBdr>
              <w:divsChild>
                <w:div w:id="869880797">
                  <w:marLeft w:val="0"/>
                  <w:marRight w:val="0"/>
                  <w:marTop w:val="0"/>
                  <w:marBottom w:val="0"/>
                  <w:divBdr>
                    <w:top w:val="none" w:sz="0" w:space="0" w:color="auto"/>
                    <w:left w:val="none" w:sz="0" w:space="0" w:color="auto"/>
                    <w:bottom w:val="none" w:sz="0" w:space="0" w:color="auto"/>
                    <w:right w:val="none" w:sz="0" w:space="0" w:color="auto"/>
                  </w:divBdr>
                  <w:divsChild>
                    <w:div w:id="1618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561317">
              <w:marLeft w:val="0"/>
              <w:marRight w:val="0"/>
              <w:marTop w:val="0"/>
              <w:marBottom w:val="0"/>
              <w:divBdr>
                <w:top w:val="none" w:sz="0" w:space="0" w:color="auto"/>
                <w:left w:val="none" w:sz="0" w:space="0" w:color="auto"/>
                <w:bottom w:val="none" w:sz="0" w:space="0" w:color="auto"/>
                <w:right w:val="none" w:sz="0" w:space="0" w:color="auto"/>
              </w:divBdr>
              <w:divsChild>
                <w:div w:id="1698001897">
                  <w:marLeft w:val="0"/>
                  <w:marRight w:val="0"/>
                  <w:marTop w:val="0"/>
                  <w:marBottom w:val="0"/>
                  <w:divBdr>
                    <w:top w:val="none" w:sz="0" w:space="0" w:color="auto"/>
                    <w:left w:val="none" w:sz="0" w:space="0" w:color="auto"/>
                    <w:bottom w:val="none" w:sz="0" w:space="0" w:color="auto"/>
                    <w:right w:val="none" w:sz="0" w:space="0" w:color="auto"/>
                  </w:divBdr>
                  <w:divsChild>
                    <w:div w:id="4331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2812">
              <w:marLeft w:val="0"/>
              <w:marRight w:val="0"/>
              <w:marTop w:val="0"/>
              <w:marBottom w:val="0"/>
              <w:divBdr>
                <w:top w:val="none" w:sz="0" w:space="0" w:color="auto"/>
                <w:left w:val="none" w:sz="0" w:space="0" w:color="auto"/>
                <w:bottom w:val="none" w:sz="0" w:space="0" w:color="auto"/>
                <w:right w:val="none" w:sz="0" w:space="0" w:color="auto"/>
              </w:divBdr>
              <w:divsChild>
                <w:div w:id="485362715">
                  <w:marLeft w:val="0"/>
                  <w:marRight w:val="0"/>
                  <w:marTop w:val="0"/>
                  <w:marBottom w:val="0"/>
                  <w:divBdr>
                    <w:top w:val="none" w:sz="0" w:space="0" w:color="auto"/>
                    <w:left w:val="none" w:sz="0" w:space="0" w:color="auto"/>
                    <w:bottom w:val="none" w:sz="0" w:space="0" w:color="auto"/>
                    <w:right w:val="none" w:sz="0" w:space="0" w:color="auto"/>
                  </w:divBdr>
                  <w:divsChild>
                    <w:div w:id="11582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09341">
              <w:marLeft w:val="0"/>
              <w:marRight w:val="0"/>
              <w:marTop w:val="0"/>
              <w:marBottom w:val="0"/>
              <w:divBdr>
                <w:top w:val="none" w:sz="0" w:space="0" w:color="auto"/>
                <w:left w:val="none" w:sz="0" w:space="0" w:color="auto"/>
                <w:bottom w:val="none" w:sz="0" w:space="0" w:color="auto"/>
                <w:right w:val="none" w:sz="0" w:space="0" w:color="auto"/>
              </w:divBdr>
              <w:divsChild>
                <w:div w:id="647826996">
                  <w:marLeft w:val="0"/>
                  <w:marRight w:val="0"/>
                  <w:marTop w:val="0"/>
                  <w:marBottom w:val="0"/>
                  <w:divBdr>
                    <w:top w:val="none" w:sz="0" w:space="0" w:color="auto"/>
                    <w:left w:val="none" w:sz="0" w:space="0" w:color="auto"/>
                    <w:bottom w:val="none" w:sz="0" w:space="0" w:color="auto"/>
                    <w:right w:val="none" w:sz="0" w:space="0" w:color="auto"/>
                  </w:divBdr>
                  <w:divsChild>
                    <w:div w:id="16967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13492">
              <w:marLeft w:val="0"/>
              <w:marRight w:val="0"/>
              <w:marTop w:val="0"/>
              <w:marBottom w:val="0"/>
              <w:divBdr>
                <w:top w:val="none" w:sz="0" w:space="0" w:color="auto"/>
                <w:left w:val="none" w:sz="0" w:space="0" w:color="auto"/>
                <w:bottom w:val="none" w:sz="0" w:space="0" w:color="auto"/>
                <w:right w:val="none" w:sz="0" w:space="0" w:color="auto"/>
              </w:divBdr>
              <w:divsChild>
                <w:div w:id="1111709156">
                  <w:marLeft w:val="0"/>
                  <w:marRight w:val="0"/>
                  <w:marTop w:val="0"/>
                  <w:marBottom w:val="0"/>
                  <w:divBdr>
                    <w:top w:val="none" w:sz="0" w:space="0" w:color="auto"/>
                    <w:left w:val="none" w:sz="0" w:space="0" w:color="auto"/>
                    <w:bottom w:val="none" w:sz="0" w:space="0" w:color="auto"/>
                    <w:right w:val="none" w:sz="0" w:space="0" w:color="auto"/>
                  </w:divBdr>
                  <w:divsChild>
                    <w:div w:id="32717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6480">
              <w:marLeft w:val="0"/>
              <w:marRight w:val="0"/>
              <w:marTop w:val="0"/>
              <w:marBottom w:val="0"/>
              <w:divBdr>
                <w:top w:val="none" w:sz="0" w:space="0" w:color="auto"/>
                <w:left w:val="none" w:sz="0" w:space="0" w:color="auto"/>
                <w:bottom w:val="none" w:sz="0" w:space="0" w:color="auto"/>
                <w:right w:val="none" w:sz="0" w:space="0" w:color="auto"/>
              </w:divBdr>
              <w:divsChild>
                <w:div w:id="2055616807">
                  <w:marLeft w:val="0"/>
                  <w:marRight w:val="0"/>
                  <w:marTop w:val="0"/>
                  <w:marBottom w:val="0"/>
                  <w:divBdr>
                    <w:top w:val="none" w:sz="0" w:space="0" w:color="auto"/>
                    <w:left w:val="none" w:sz="0" w:space="0" w:color="auto"/>
                    <w:bottom w:val="none" w:sz="0" w:space="0" w:color="auto"/>
                    <w:right w:val="none" w:sz="0" w:space="0" w:color="auto"/>
                  </w:divBdr>
                  <w:divsChild>
                    <w:div w:id="199008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1844">
              <w:marLeft w:val="0"/>
              <w:marRight w:val="0"/>
              <w:marTop w:val="0"/>
              <w:marBottom w:val="0"/>
              <w:divBdr>
                <w:top w:val="none" w:sz="0" w:space="0" w:color="auto"/>
                <w:left w:val="none" w:sz="0" w:space="0" w:color="auto"/>
                <w:bottom w:val="none" w:sz="0" w:space="0" w:color="auto"/>
                <w:right w:val="none" w:sz="0" w:space="0" w:color="auto"/>
              </w:divBdr>
              <w:divsChild>
                <w:div w:id="45572154">
                  <w:marLeft w:val="0"/>
                  <w:marRight w:val="0"/>
                  <w:marTop w:val="0"/>
                  <w:marBottom w:val="0"/>
                  <w:divBdr>
                    <w:top w:val="none" w:sz="0" w:space="0" w:color="auto"/>
                    <w:left w:val="none" w:sz="0" w:space="0" w:color="auto"/>
                    <w:bottom w:val="none" w:sz="0" w:space="0" w:color="auto"/>
                    <w:right w:val="none" w:sz="0" w:space="0" w:color="auto"/>
                  </w:divBdr>
                  <w:divsChild>
                    <w:div w:id="18403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7131">
              <w:marLeft w:val="0"/>
              <w:marRight w:val="0"/>
              <w:marTop w:val="0"/>
              <w:marBottom w:val="0"/>
              <w:divBdr>
                <w:top w:val="none" w:sz="0" w:space="0" w:color="auto"/>
                <w:left w:val="none" w:sz="0" w:space="0" w:color="auto"/>
                <w:bottom w:val="none" w:sz="0" w:space="0" w:color="auto"/>
                <w:right w:val="none" w:sz="0" w:space="0" w:color="auto"/>
              </w:divBdr>
              <w:divsChild>
                <w:div w:id="1201822300">
                  <w:marLeft w:val="0"/>
                  <w:marRight w:val="0"/>
                  <w:marTop w:val="0"/>
                  <w:marBottom w:val="0"/>
                  <w:divBdr>
                    <w:top w:val="none" w:sz="0" w:space="0" w:color="auto"/>
                    <w:left w:val="none" w:sz="0" w:space="0" w:color="auto"/>
                    <w:bottom w:val="none" w:sz="0" w:space="0" w:color="auto"/>
                    <w:right w:val="none" w:sz="0" w:space="0" w:color="auto"/>
                  </w:divBdr>
                  <w:divsChild>
                    <w:div w:id="41405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5489">
              <w:marLeft w:val="0"/>
              <w:marRight w:val="0"/>
              <w:marTop w:val="0"/>
              <w:marBottom w:val="0"/>
              <w:divBdr>
                <w:top w:val="none" w:sz="0" w:space="0" w:color="auto"/>
                <w:left w:val="none" w:sz="0" w:space="0" w:color="auto"/>
                <w:bottom w:val="none" w:sz="0" w:space="0" w:color="auto"/>
                <w:right w:val="none" w:sz="0" w:space="0" w:color="auto"/>
              </w:divBdr>
              <w:divsChild>
                <w:div w:id="1379695930">
                  <w:marLeft w:val="0"/>
                  <w:marRight w:val="0"/>
                  <w:marTop w:val="0"/>
                  <w:marBottom w:val="0"/>
                  <w:divBdr>
                    <w:top w:val="none" w:sz="0" w:space="0" w:color="auto"/>
                    <w:left w:val="none" w:sz="0" w:space="0" w:color="auto"/>
                    <w:bottom w:val="none" w:sz="0" w:space="0" w:color="auto"/>
                    <w:right w:val="none" w:sz="0" w:space="0" w:color="auto"/>
                  </w:divBdr>
                  <w:divsChild>
                    <w:div w:id="8475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2170">
              <w:marLeft w:val="0"/>
              <w:marRight w:val="0"/>
              <w:marTop w:val="0"/>
              <w:marBottom w:val="0"/>
              <w:divBdr>
                <w:top w:val="none" w:sz="0" w:space="0" w:color="auto"/>
                <w:left w:val="none" w:sz="0" w:space="0" w:color="auto"/>
                <w:bottom w:val="none" w:sz="0" w:space="0" w:color="auto"/>
                <w:right w:val="none" w:sz="0" w:space="0" w:color="auto"/>
              </w:divBdr>
              <w:divsChild>
                <w:div w:id="78602526">
                  <w:marLeft w:val="0"/>
                  <w:marRight w:val="0"/>
                  <w:marTop w:val="0"/>
                  <w:marBottom w:val="0"/>
                  <w:divBdr>
                    <w:top w:val="none" w:sz="0" w:space="0" w:color="auto"/>
                    <w:left w:val="none" w:sz="0" w:space="0" w:color="auto"/>
                    <w:bottom w:val="none" w:sz="0" w:space="0" w:color="auto"/>
                    <w:right w:val="none" w:sz="0" w:space="0" w:color="auto"/>
                  </w:divBdr>
                  <w:divsChild>
                    <w:div w:id="13477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3245">
              <w:marLeft w:val="0"/>
              <w:marRight w:val="0"/>
              <w:marTop w:val="0"/>
              <w:marBottom w:val="0"/>
              <w:divBdr>
                <w:top w:val="none" w:sz="0" w:space="0" w:color="auto"/>
                <w:left w:val="none" w:sz="0" w:space="0" w:color="auto"/>
                <w:bottom w:val="none" w:sz="0" w:space="0" w:color="auto"/>
                <w:right w:val="none" w:sz="0" w:space="0" w:color="auto"/>
              </w:divBdr>
              <w:divsChild>
                <w:div w:id="257756586">
                  <w:marLeft w:val="0"/>
                  <w:marRight w:val="0"/>
                  <w:marTop w:val="0"/>
                  <w:marBottom w:val="0"/>
                  <w:divBdr>
                    <w:top w:val="none" w:sz="0" w:space="0" w:color="auto"/>
                    <w:left w:val="none" w:sz="0" w:space="0" w:color="auto"/>
                    <w:bottom w:val="none" w:sz="0" w:space="0" w:color="auto"/>
                    <w:right w:val="none" w:sz="0" w:space="0" w:color="auto"/>
                  </w:divBdr>
                  <w:divsChild>
                    <w:div w:id="7219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5019">
              <w:marLeft w:val="0"/>
              <w:marRight w:val="0"/>
              <w:marTop w:val="0"/>
              <w:marBottom w:val="0"/>
              <w:divBdr>
                <w:top w:val="none" w:sz="0" w:space="0" w:color="auto"/>
                <w:left w:val="none" w:sz="0" w:space="0" w:color="auto"/>
                <w:bottom w:val="none" w:sz="0" w:space="0" w:color="auto"/>
                <w:right w:val="none" w:sz="0" w:space="0" w:color="auto"/>
              </w:divBdr>
              <w:divsChild>
                <w:div w:id="786312604">
                  <w:marLeft w:val="0"/>
                  <w:marRight w:val="0"/>
                  <w:marTop w:val="0"/>
                  <w:marBottom w:val="0"/>
                  <w:divBdr>
                    <w:top w:val="none" w:sz="0" w:space="0" w:color="auto"/>
                    <w:left w:val="none" w:sz="0" w:space="0" w:color="auto"/>
                    <w:bottom w:val="none" w:sz="0" w:space="0" w:color="auto"/>
                    <w:right w:val="none" w:sz="0" w:space="0" w:color="auto"/>
                  </w:divBdr>
                  <w:divsChild>
                    <w:div w:id="1897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916">
              <w:marLeft w:val="0"/>
              <w:marRight w:val="0"/>
              <w:marTop w:val="0"/>
              <w:marBottom w:val="0"/>
              <w:divBdr>
                <w:top w:val="none" w:sz="0" w:space="0" w:color="auto"/>
                <w:left w:val="none" w:sz="0" w:space="0" w:color="auto"/>
                <w:bottom w:val="none" w:sz="0" w:space="0" w:color="auto"/>
                <w:right w:val="none" w:sz="0" w:space="0" w:color="auto"/>
              </w:divBdr>
              <w:divsChild>
                <w:div w:id="1987706975">
                  <w:marLeft w:val="0"/>
                  <w:marRight w:val="0"/>
                  <w:marTop w:val="0"/>
                  <w:marBottom w:val="0"/>
                  <w:divBdr>
                    <w:top w:val="none" w:sz="0" w:space="0" w:color="auto"/>
                    <w:left w:val="none" w:sz="0" w:space="0" w:color="auto"/>
                    <w:bottom w:val="none" w:sz="0" w:space="0" w:color="auto"/>
                    <w:right w:val="none" w:sz="0" w:space="0" w:color="auto"/>
                  </w:divBdr>
                  <w:divsChild>
                    <w:div w:id="205673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11860">
              <w:marLeft w:val="0"/>
              <w:marRight w:val="0"/>
              <w:marTop w:val="0"/>
              <w:marBottom w:val="0"/>
              <w:divBdr>
                <w:top w:val="none" w:sz="0" w:space="0" w:color="auto"/>
                <w:left w:val="none" w:sz="0" w:space="0" w:color="auto"/>
                <w:bottom w:val="none" w:sz="0" w:space="0" w:color="auto"/>
                <w:right w:val="none" w:sz="0" w:space="0" w:color="auto"/>
              </w:divBdr>
              <w:divsChild>
                <w:div w:id="22025986">
                  <w:marLeft w:val="0"/>
                  <w:marRight w:val="0"/>
                  <w:marTop w:val="0"/>
                  <w:marBottom w:val="0"/>
                  <w:divBdr>
                    <w:top w:val="none" w:sz="0" w:space="0" w:color="auto"/>
                    <w:left w:val="none" w:sz="0" w:space="0" w:color="auto"/>
                    <w:bottom w:val="none" w:sz="0" w:space="0" w:color="auto"/>
                    <w:right w:val="none" w:sz="0" w:space="0" w:color="auto"/>
                  </w:divBdr>
                  <w:divsChild>
                    <w:div w:id="183903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4597">
              <w:marLeft w:val="0"/>
              <w:marRight w:val="0"/>
              <w:marTop w:val="0"/>
              <w:marBottom w:val="0"/>
              <w:divBdr>
                <w:top w:val="none" w:sz="0" w:space="0" w:color="auto"/>
                <w:left w:val="none" w:sz="0" w:space="0" w:color="auto"/>
                <w:bottom w:val="none" w:sz="0" w:space="0" w:color="auto"/>
                <w:right w:val="none" w:sz="0" w:space="0" w:color="auto"/>
              </w:divBdr>
              <w:divsChild>
                <w:div w:id="1058282093">
                  <w:marLeft w:val="0"/>
                  <w:marRight w:val="0"/>
                  <w:marTop w:val="0"/>
                  <w:marBottom w:val="0"/>
                  <w:divBdr>
                    <w:top w:val="none" w:sz="0" w:space="0" w:color="auto"/>
                    <w:left w:val="none" w:sz="0" w:space="0" w:color="auto"/>
                    <w:bottom w:val="none" w:sz="0" w:space="0" w:color="auto"/>
                    <w:right w:val="none" w:sz="0" w:space="0" w:color="auto"/>
                  </w:divBdr>
                  <w:divsChild>
                    <w:div w:id="2326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1090">
              <w:marLeft w:val="0"/>
              <w:marRight w:val="0"/>
              <w:marTop w:val="0"/>
              <w:marBottom w:val="0"/>
              <w:divBdr>
                <w:top w:val="none" w:sz="0" w:space="0" w:color="auto"/>
                <w:left w:val="none" w:sz="0" w:space="0" w:color="auto"/>
                <w:bottom w:val="none" w:sz="0" w:space="0" w:color="auto"/>
                <w:right w:val="none" w:sz="0" w:space="0" w:color="auto"/>
              </w:divBdr>
              <w:divsChild>
                <w:div w:id="1677997862">
                  <w:marLeft w:val="0"/>
                  <w:marRight w:val="0"/>
                  <w:marTop w:val="0"/>
                  <w:marBottom w:val="0"/>
                  <w:divBdr>
                    <w:top w:val="none" w:sz="0" w:space="0" w:color="auto"/>
                    <w:left w:val="none" w:sz="0" w:space="0" w:color="auto"/>
                    <w:bottom w:val="none" w:sz="0" w:space="0" w:color="auto"/>
                    <w:right w:val="none" w:sz="0" w:space="0" w:color="auto"/>
                  </w:divBdr>
                  <w:divsChild>
                    <w:div w:id="91188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90207">
              <w:marLeft w:val="0"/>
              <w:marRight w:val="0"/>
              <w:marTop w:val="0"/>
              <w:marBottom w:val="0"/>
              <w:divBdr>
                <w:top w:val="none" w:sz="0" w:space="0" w:color="auto"/>
                <w:left w:val="none" w:sz="0" w:space="0" w:color="auto"/>
                <w:bottom w:val="none" w:sz="0" w:space="0" w:color="auto"/>
                <w:right w:val="none" w:sz="0" w:space="0" w:color="auto"/>
              </w:divBdr>
              <w:divsChild>
                <w:div w:id="92021789">
                  <w:marLeft w:val="0"/>
                  <w:marRight w:val="0"/>
                  <w:marTop w:val="0"/>
                  <w:marBottom w:val="0"/>
                  <w:divBdr>
                    <w:top w:val="none" w:sz="0" w:space="0" w:color="auto"/>
                    <w:left w:val="none" w:sz="0" w:space="0" w:color="auto"/>
                    <w:bottom w:val="none" w:sz="0" w:space="0" w:color="auto"/>
                    <w:right w:val="none" w:sz="0" w:space="0" w:color="auto"/>
                  </w:divBdr>
                  <w:divsChild>
                    <w:div w:id="5142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7680">
              <w:marLeft w:val="0"/>
              <w:marRight w:val="0"/>
              <w:marTop w:val="0"/>
              <w:marBottom w:val="0"/>
              <w:divBdr>
                <w:top w:val="none" w:sz="0" w:space="0" w:color="auto"/>
                <w:left w:val="none" w:sz="0" w:space="0" w:color="auto"/>
                <w:bottom w:val="none" w:sz="0" w:space="0" w:color="auto"/>
                <w:right w:val="none" w:sz="0" w:space="0" w:color="auto"/>
              </w:divBdr>
              <w:divsChild>
                <w:div w:id="1158614464">
                  <w:marLeft w:val="0"/>
                  <w:marRight w:val="0"/>
                  <w:marTop w:val="0"/>
                  <w:marBottom w:val="0"/>
                  <w:divBdr>
                    <w:top w:val="none" w:sz="0" w:space="0" w:color="auto"/>
                    <w:left w:val="none" w:sz="0" w:space="0" w:color="auto"/>
                    <w:bottom w:val="none" w:sz="0" w:space="0" w:color="auto"/>
                    <w:right w:val="none" w:sz="0" w:space="0" w:color="auto"/>
                  </w:divBdr>
                  <w:divsChild>
                    <w:div w:id="118929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8125">
              <w:marLeft w:val="0"/>
              <w:marRight w:val="0"/>
              <w:marTop w:val="0"/>
              <w:marBottom w:val="0"/>
              <w:divBdr>
                <w:top w:val="none" w:sz="0" w:space="0" w:color="auto"/>
                <w:left w:val="none" w:sz="0" w:space="0" w:color="auto"/>
                <w:bottom w:val="none" w:sz="0" w:space="0" w:color="auto"/>
                <w:right w:val="none" w:sz="0" w:space="0" w:color="auto"/>
              </w:divBdr>
              <w:divsChild>
                <w:div w:id="78840594">
                  <w:marLeft w:val="0"/>
                  <w:marRight w:val="0"/>
                  <w:marTop w:val="0"/>
                  <w:marBottom w:val="0"/>
                  <w:divBdr>
                    <w:top w:val="none" w:sz="0" w:space="0" w:color="auto"/>
                    <w:left w:val="none" w:sz="0" w:space="0" w:color="auto"/>
                    <w:bottom w:val="none" w:sz="0" w:space="0" w:color="auto"/>
                    <w:right w:val="none" w:sz="0" w:space="0" w:color="auto"/>
                  </w:divBdr>
                  <w:divsChild>
                    <w:div w:id="32475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240">
              <w:marLeft w:val="0"/>
              <w:marRight w:val="0"/>
              <w:marTop w:val="0"/>
              <w:marBottom w:val="0"/>
              <w:divBdr>
                <w:top w:val="none" w:sz="0" w:space="0" w:color="auto"/>
                <w:left w:val="none" w:sz="0" w:space="0" w:color="auto"/>
                <w:bottom w:val="none" w:sz="0" w:space="0" w:color="auto"/>
                <w:right w:val="none" w:sz="0" w:space="0" w:color="auto"/>
              </w:divBdr>
              <w:divsChild>
                <w:div w:id="109665357">
                  <w:marLeft w:val="0"/>
                  <w:marRight w:val="0"/>
                  <w:marTop w:val="0"/>
                  <w:marBottom w:val="0"/>
                  <w:divBdr>
                    <w:top w:val="none" w:sz="0" w:space="0" w:color="auto"/>
                    <w:left w:val="none" w:sz="0" w:space="0" w:color="auto"/>
                    <w:bottom w:val="none" w:sz="0" w:space="0" w:color="auto"/>
                    <w:right w:val="none" w:sz="0" w:space="0" w:color="auto"/>
                  </w:divBdr>
                  <w:divsChild>
                    <w:div w:id="107243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4659">
              <w:marLeft w:val="0"/>
              <w:marRight w:val="0"/>
              <w:marTop w:val="0"/>
              <w:marBottom w:val="0"/>
              <w:divBdr>
                <w:top w:val="none" w:sz="0" w:space="0" w:color="auto"/>
                <w:left w:val="none" w:sz="0" w:space="0" w:color="auto"/>
                <w:bottom w:val="none" w:sz="0" w:space="0" w:color="auto"/>
                <w:right w:val="none" w:sz="0" w:space="0" w:color="auto"/>
              </w:divBdr>
              <w:divsChild>
                <w:div w:id="1770734060">
                  <w:marLeft w:val="0"/>
                  <w:marRight w:val="0"/>
                  <w:marTop w:val="0"/>
                  <w:marBottom w:val="0"/>
                  <w:divBdr>
                    <w:top w:val="none" w:sz="0" w:space="0" w:color="auto"/>
                    <w:left w:val="none" w:sz="0" w:space="0" w:color="auto"/>
                    <w:bottom w:val="none" w:sz="0" w:space="0" w:color="auto"/>
                    <w:right w:val="none" w:sz="0" w:space="0" w:color="auto"/>
                  </w:divBdr>
                  <w:divsChild>
                    <w:div w:id="34062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6774">
              <w:marLeft w:val="0"/>
              <w:marRight w:val="0"/>
              <w:marTop w:val="0"/>
              <w:marBottom w:val="0"/>
              <w:divBdr>
                <w:top w:val="none" w:sz="0" w:space="0" w:color="auto"/>
                <w:left w:val="none" w:sz="0" w:space="0" w:color="auto"/>
                <w:bottom w:val="none" w:sz="0" w:space="0" w:color="auto"/>
                <w:right w:val="none" w:sz="0" w:space="0" w:color="auto"/>
              </w:divBdr>
              <w:divsChild>
                <w:div w:id="1537738419">
                  <w:marLeft w:val="0"/>
                  <w:marRight w:val="0"/>
                  <w:marTop w:val="0"/>
                  <w:marBottom w:val="0"/>
                  <w:divBdr>
                    <w:top w:val="none" w:sz="0" w:space="0" w:color="auto"/>
                    <w:left w:val="none" w:sz="0" w:space="0" w:color="auto"/>
                    <w:bottom w:val="none" w:sz="0" w:space="0" w:color="auto"/>
                    <w:right w:val="none" w:sz="0" w:space="0" w:color="auto"/>
                  </w:divBdr>
                  <w:divsChild>
                    <w:div w:id="3670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4149">
              <w:marLeft w:val="0"/>
              <w:marRight w:val="0"/>
              <w:marTop w:val="0"/>
              <w:marBottom w:val="0"/>
              <w:divBdr>
                <w:top w:val="none" w:sz="0" w:space="0" w:color="auto"/>
                <w:left w:val="none" w:sz="0" w:space="0" w:color="auto"/>
                <w:bottom w:val="none" w:sz="0" w:space="0" w:color="auto"/>
                <w:right w:val="none" w:sz="0" w:space="0" w:color="auto"/>
              </w:divBdr>
              <w:divsChild>
                <w:div w:id="2122459234">
                  <w:marLeft w:val="0"/>
                  <w:marRight w:val="0"/>
                  <w:marTop w:val="0"/>
                  <w:marBottom w:val="0"/>
                  <w:divBdr>
                    <w:top w:val="none" w:sz="0" w:space="0" w:color="auto"/>
                    <w:left w:val="none" w:sz="0" w:space="0" w:color="auto"/>
                    <w:bottom w:val="none" w:sz="0" w:space="0" w:color="auto"/>
                    <w:right w:val="none" w:sz="0" w:space="0" w:color="auto"/>
                  </w:divBdr>
                  <w:divsChild>
                    <w:div w:id="8914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4918">
              <w:marLeft w:val="0"/>
              <w:marRight w:val="0"/>
              <w:marTop w:val="0"/>
              <w:marBottom w:val="0"/>
              <w:divBdr>
                <w:top w:val="none" w:sz="0" w:space="0" w:color="auto"/>
                <w:left w:val="none" w:sz="0" w:space="0" w:color="auto"/>
                <w:bottom w:val="none" w:sz="0" w:space="0" w:color="auto"/>
                <w:right w:val="none" w:sz="0" w:space="0" w:color="auto"/>
              </w:divBdr>
              <w:divsChild>
                <w:div w:id="1160191782">
                  <w:marLeft w:val="0"/>
                  <w:marRight w:val="0"/>
                  <w:marTop w:val="0"/>
                  <w:marBottom w:val="0"/>
                  <w:divBdr>
                    <w:top w:val="none" w:sz="0" w:space="0" w:color="auto"/>
                    <w:left w:val="none" w:sz="0" w:space="0" w:color="auto"/>
                    <w:bottom w:val="none" w:sz="0" w:space="0" w:color="auto"/>
                    <w:right w:val="none" w:sz="0" w:space="0" w:color="auto"/>
                  </w:divBdr>
                  <w:divsChild>
                    <w:div w:id="15785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3401">
              <w:marLeft w:val="0"/>
              <w:marRight w:val="0"/>
              <w:marTop w:val="0"/>
              <w:marBottom w:val="0"/>
              <w:divBdr>
                <w:top w:val="none" w:sz="0" w:space="0" w:color="auto"/>
                <w:left w:val="none" w:sz="0" w:space="0" w:color="auto"/>
                <w:bottom w:val="none" w:sz="0" w:space="0" w:color="auto"/>
                <w:right w:val="none" w:sz="0" w:space="0" w:color="auto"/>
              </w:divBdr>
              <w:divsChild>
                <w:div w:id="1582056183">
                  <w:marLeft w:val="0"/>
                  <w:marRight w:val="0"/>
                  <w:marTop w:val="0"/>
                  <w:marBottom w:val="0"/>
                  <w:divBdr>
                    <w:top w:val="none" w:sz="0" w:space="0" w:color="auto"/>
                    <w:left w:val="none" w:sz="0" w:space="0" w:color="auto"/>
                    <w:bottom w:val="none" w:sz="0" w:space="0" w:color="auto"/>
                    <w:right w:val="none" w:sz="0" w:space="0" w:color="auto"/>
                  </w:divBdr>
                  <w:divsChild>
                    <w:div w:id="115737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1944">
              <w:marLeft w:val="0"/>
              <w:marRight w:val="0"/>
              <w:marTop w:val="0"/>
              <w:marBottom w:val="0"/>
              <w:divBdr>
                <w:top w:val="none" w:sz="0" w:space="0" w:color="auto"/>
                <w:left w:val="none" w:sz="0" w:space="0" w:color="auto"/>
                <w:bottom w:val="none" w:sz="0" w:space="0" w:color="auto"/>
                <w:right w:val="none" w:sz="0" w:space="0" w:color="auto"/>
              </w:divBdr>
              <w:divsChild>
                <w:div w:id="2053072396">
                  <w:marLeft w:val="0"/>
                  <w:marRight w:val="0"/>
                  <w:marTop w:val="0"/>
                  <w:marBottom w:val="0"/>
                  <w:divBdr>
                    <w:top w:val="none" w:sz="0" w:space="0" w:color="auto"/>
                    <w:left w:val="none" w:sz="0" w:space="0" w:color="auto"/>
                    <w:bottom w:val="none" w:sz="0" w:space="0" w:color="auto"/>
                    <w:right w:val="none" w:sz="0" w:space="0" w:color="auto"/>
                  </w:divBdr>
                  <w:divsChild>
                    <w:div w:id="12043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29814">
              <w:marLeft w:val="0"/>
              <w:marRight w:val="0"/>
              <w:marTop w:val="0"/>
              <w:marBottom w:val="0"/>
              <w:divBdr>
                <w:top w:val="none" w:sz="0" w:space="0" w:color="auto"/>
                <w:left w:val="none" w:sz="0" w:space="0" w:color="auto"/>
                <w:bottom w:val="none" w:sz="0" w:space="0" w:color="auto"/>
                <w:right w:val="none" w:sz="0" w:space="0" w:color="auto"/>
              </w:divBdr>
              <w:divsChild>
                <w:div w:id="2091001334">
                  <w:marLeft w:val="0"/>
                  <w:marRight w:val="0"/>
                  <w:marTop w:val="0"/>
                  <w:marBottom w:val="0"/>
                  <w:divBdr>
                    <w:top w:val="none" w:sz="0" w:space="0" w:color="auto"/>
                    <w:left w:val="none" w:sz="0" w:space="0" w:color="auto"/>
                    <w:bottom w:val="none" w:sz="0" w:space="0" w:color="auto"/>
                    <w:right w:val="none" w:sz="0" w:space="0" w:color="auto"/>
                  </w:divBdr>
                  <w:divsChild>
                    <w:div w:id="5351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89943">
              <w:marLeft w:val="0"/>
              <w:marRight w:val="0"/>
              <w:marTop w:val="0"/>
              <w:marBottom w:val="0"/>
              <w:divBdr>
                <w:top w:val="none" w:sz="0" w:space="0" w:color="auto"/>
                <w:left w:val="none" w:sz="0" w:space="0" w:color="auto"/>
                <w:bottom w:val="none" w:sz="0" w:space="0" w:color="auto"/>
                <w:right w:val="none" w:sz="0" w:space="0" w:color="auto"/>
              </w:divBdr>
              <w:divsChild>
                <w:div w:id="844899244">
                  <w:marLeft w:val="0"/>
                  <w:marRight w:val="0"/>
                  <w:marTop w:val="0"/>
                  <w:marBottom w:val="0"/>
                  <w:divBdr>
                    <w:top w:val="none" w:sz="0" w:space="0" w:color="auto"/>
                    <w:left w:val="none" w:sz="0" w:space="0" w:color="auto"/>
                    <w:bottom w:val="none" w:sz="0" w:space="0" w:color="auto"/>
                    <w:right w:val="none" w:sz="0" w:space="0" w:color="auto"/>
                  </w:divBdr>
                  <w:divsChild>
                    <w:div w:id="15236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2481">
              <w:marLeft w:val="0"/>
              <w:marRight w:val="0"/>
              <w:marTop w:val="0"/>
              <w:marBottom w:val="0"/>
              <w:divBdr>
                <w:top w:val="none" w:sz="0" w:space="0" w:color="auto"/>
                <w:left w:val="none" w:sz="0" w:space="0" w:color="auto"/>
                <w:bottom w:val="none" w:sz="0" w:space="0" w:color="auto"/>
                <w:right w:val="none" w:sz="0" w:space="0" w:color="auto"/>
              </w:divBdr>
              <w:divsChild>
                <w:div w:id="1307591721">
                  <w:marLeft w:val="0"/>
                  <w:marRight w:val="0"/>
                  <w:marTop w:val="0"/>
                  <w:marBottom w:val="0"/>
                  <w:divBdr>
                    <w:top w:val="none" w:sz="0" w:space="0" w:color="auto"/>
                    <w:left w:val="none" w:sz="0" w:space="0" w:color="auto"/>
                    <w:bottom w:val="none" w:sz="0" w:space="0" w:color="auto"/>
                    <w:right w:val="none" w:sz="0" w:space="0" w:color="auto"/>
                  </w:divBdr>
                  <w:divsChild>
                    <w:div w:id="129829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68800">
              <w:marLeft w:val="0"/>
              <w:marRight w:val="0"/>
              <w:marTop w:val="0"/>
              <w:marBottom w:val="0"/>
              <w:divBdr>
                <w:top w:val="none" w:sz="0" w:space="0" w:color="auto"/>
                <w:left w:val="none" w:sz="0" w:space="0" w:color="auto"/>
                <w:bottom w:val="none" w:sz="0" w:space="0" w:color="auto"/>
                <w:right w:val="none" w:sz="0" w:space="0" w:color="auto"/>
              </w:divBdr>
              <w:divsChild>
                <w:div w:id="457844341">
                  <w:marLeft w:val="0"/>
                  <w:marRight w:val="0"/>
                  <w:marTop w:val="0"/>
                  <w:marBottom w:val="0"/>
                  <w:divBdr>
                    <w:top w:val="none" w:sz="0" w:space="0" w:color="auto"/>
                    <w:left w:val="none" w:sz="0" w:space="0" w:color="auto"/>
                    <w:bottom w:val="none" w:sz="0" w:space="0" w:color="auto"/>
                    <w:right w:val="none" w:sz="0" w:space="0" w:color="auto"/>
                  </w:divBdr>
                  <w:divsChild>
                    <w:div w:id="14165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7058">
              <w:marLeft w:val="0"/>
              <w:marRight w:val="0"/>
              <w:marTop w:val="0"/>
              <w:marBottom w:val="0"/>
              <w:divBdr>
                <w:top w:val="none" w:sz="0" w:space="0" w:color="auto"/>
                <w:left w:val="none" w:sz="0" w:space="0" w:color="auto"/>
                <w:bottom w:val="none" w:sz="0" w:space="0" w:color="auto"/>
                <w:right w:val="none" w:sz="0" w:space="0" w:color="auto"/>
              </w:divBdr>
              <w:divsChild>
                <w:div w:id="123819785">
                  <w:marLeft w:val="0"/>
                  <w:marRight w:val="0"/>
                  <w:marTop w:val="0"/>
                  <w:marBottom w:val="0"/>
                  <w:divBdr>
                    <w:top w:val="none" w:sz="0" w:space="0" w:color="auto"/>
                    <w:left w:val="none" w:sz="0" w:space="0" w:color="auto"/>
                    <w:bottom w:val="none" w:sz="0" w:space="0" w:color="auto"/>
                    <w:right w:val="none" w:sz="0" w:space="0" w:color="auto"/>
                  </w:divBdr>
                  <w:divsChild>
                    <w:div w:id="3398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990">
              <w:marLeft w:val="0"/>
              <w:marRight w:val="0"/>
              <w:marTop w:val="0"/>
              <w:marBottom w:val="0"/>
              <w:divBdr>
                <w:top w:val="none" w:sz="0" w:space="0" w:color="auto"/>
                <w:left w:val="none" w:sz="0" w:space="0" w:color="auto"/>
                <w:bottom w:val="none" w:sz="0" w:space="0" w:color="auto"/>
                <w:right w:val="none" w:sz="0" w:space="0" w:color="auto"/>
              </w:divBdr>
              <w:divsChild>
                <w:div w:id="1690599366">
                  <w:marLeft w:val="0"/>
                  <w:marRight w:val="0"/>
                  <w:marTop w:val="0"/>
                  <w:marBottom w:val="0"/>
                  <w:divBdr>
                    <w:top w:val="none" w:sz="0" w:space="0" w:color="auto"/>
                    <w:left w:val="none" w:sz="0" w:space="0" w:color="auto"/>
                    <w:bottom w:val="none" w:sz="0" w:space="0" w:color="auto"/>
                    <w:right w:val="none" w:sz="0" w:space="0" w:color="auto"/>
                  </w:divBdr>
                  <w:divsChild>
                    <w:div w:id="18106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2900">
              <w:marLeft w:val="0"/>
              <w:marRight w:val="0"/>
              <w:marTop w:val="0"/>
              <w:marBottom w:val="0"/>
              <w:divBdr>
                <w:top w:val="none" w:sz="0" w:space="0" w:color="auto"/>
                <w:left w:val="none" w:sz="0" w:space="0" w:color="auto"/>
                <w:bottom w:val="none" w:sz="0" w:space="0" w:color="auto"/>
                <w:right w:val="none" w:sz="0" w:space="0" w:color="auto"/>
              </w:divBdr>
              <w:divsChild>
                <w:div w:id="1104762685">
                  <w:marLeft w:val="0"/>
                  <w:marRight w:val="0"/>
                  <w:marTop w:val="0"/>
                  <w:marBottom w:val="0"/>
                  <w:divBdr>
                    <w:top w:val="none" w:sz="0" w:space="0" w:color="auto"/>
                    <w:left w:val="none" w:sz="0" w:space="0" w:color="auto"/>
                    <w:bottom w:val="none" w:sz="0" w:space="0" w:color="auto"/>
                    <w:right w:val="none" w:sz="0" w:space="0" w:color="auto"/>
                  </w:divBdr>
                  <w:divsChild>
                    <w:div w:id="164542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23422">
              <w:marLeft w:val="0"/>
              <w:marRight w:val="0"/>
              <w:marTop w:val="0"/>
              <w:marBottom w:val="0"/>
              <w:divBdr>
                <w:top w:val="none" w:sz="0" w:space="0" w:color="auto"/>
                <w:left w:val="none" w:sz="0" w:space="0" w:color="auto"/>
                <w:bottom w:val="none" w:sz="0" w:space="0" w:color="auto"/>
                <w:right w:val="none" w:sz="0" w:space="0" w:color="auto"/>
              </w:divBdr>
              <w:divsChild>
                <w:div w:id="868296443">
                  <w:marLeft w:val="0"/>
                  <w:marRight w:val="0"/>
                  <w:marTop w:val="0"/>
                  <w:marBottom w:val="0"/>
                  <w:divBdr>
                    <w:top w:val="none" w:sz="0" w:space="0" w:color="auto"/>
                    <w:left w:val="none" w:sz="0" w:space="0" w:color="auto"/>
                    <w:bottom w:val="none" w:sz="0" w:space="0" w:color="auto"/>
                    <w:right w:val="none" w:sz="0" w:space="0" w:color="auto"/>
                  </w:divBdr>
                  <w:divsChild>
                    <w:div w:id="63433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38183">
              <w:marLeft w:val="0"/>
              <w:marRight w:val="0"/>
              <w:marTop w:val="0"/>
              <w:marBottom w:val="0"/>
              <w:divBdr>
                <w:top w:val="none" w:sz="0" w:space="0" w:color="auto"/>
                <w:left w:val="none" w:sz="0" w:space="0" w:color="auto"/>
                <w:bottom w:val="none" w:sz="0" w:space="0" w:color="auto"/>
                <w:right w:val="none" w:sz="0" w:space="0" w:color="auto"/>
              </w:divBdr>
              <w:divsChild>
                <w:div w:id="1037124745">
                  <w:marLeft w:val="0"/>
                  <w:marRight w:val="0"/>
                  <w:marTop w:val="0"/>
                  <w:marBottom w:val="0"/>
                  <w:divBdr>
                    <w:top w:val="none" w:sz="0" w:space="0" w:color="auto"/>
                    <w:left w:val="none" w:sz="0" w:space="0" w:color="auto"/>
                    <w:bottom w:val="none" w:sz="0" w:space="0" w:color="auto"/>
                    <w:right w:val="none" w:sz="0" w:space="0" w:color="auto"/>
                  </w:divBdr>
                  <w:divsChild>
                    <w:div w:id="10348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504">
              <w:marLeft w:val="0"/>
              <w:marRight w:val="0"/>
              <w:marTop w:val="0"/>
              <w:marBottom w:val="0"/>
              <w:divBdr>
                <w:top w:val="none" w:sz="0" w:space="0" w:color="auto"/>
                <w:left w:val="none" w:sz="0" w:space="0" w:color="auto"/>
                <w:bottom w:val="none" w:sz="0" w:space="0" w:color="auto"/>
                <w:right w:val="none" w:sz="0" w:space="0" w:color="auto"/>
              </w:divBdr>
              <w:divsChild>
                <w:div w:id="1873495496">
                  <w:marLeft w:val="0"/>
                  <w:marRight w:val="0"/>
                  <w:marTop w:val="0"/>
                  <w:marBottom w:val="0"/>
                  <w:divBdr>
                    <w:top w:val="none" w:sz="0" w:space="0" w:color="auto"/>
                    <w:left w:val="none" w:sz="0" w:space="0" w:color="auto"/>
                    <w:bottom w:val="none" w:sz="0" w:space="0" w:color="auto"/>
                    <w:right w:val="none" w:sz="0" w:space="0" w:color="auto"/>
                  </w:divBdr>
                  <w:divsChild>
                    <w:div w:id="6967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40890">
              <w:marLeft w:val="0"/>
              <w:marRight w:val="0"/>
              <w:marTop w:val="0"/>
              <w:marBottom w:val="0"/>
              <w:divBdr>
                <w:top w:val="none" w:sz="0" w:space="0" w:color="auto"/>
                <w:left w:val="none" w:sz="0" w:space="0" w:color="auto"/>
                <w:bottom w:val="none" w:sz="0" w:space="0" w:color="auto"/>
                <w:right w:val="none" w:sz="0" w:space="0" w:color="auto"/>
              </w:divBdr>
              <w:divsChild>
                <w:div w:id="1085569816">
                  <w:marLeft w:val="0"/>
                  <w:marRight w:val="0"/>
                  <w:marTop w:val="0"/>
                  <w:marBottom w:val="0"/>
                  <w:divBdr>
                    <w:top w:val="none" w:sz="0" w:space="0" w:color="auto"/>
                    <w:left w:val="none" w:sz="0" w:space="0" w:color="auto"/>
                    <w:bottom w:val="none" w:sz="0" w:space="0" w:color="auto"/>
                    <w:right w:val="none" w:sz="0" w:space="0" w:color="auto"/>
                  </w:divBdr>
                  <w:divsChild>
                    <w:div w:id="607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42357">
              <w:marLeft w:val="0"/>
              <w:marRight w:val="0"/>
              <w:marTop w:val="0"/>
              <w:marBottom w:val="0"/>
              <w:divBdr>
                <w:top w:val="none" w:sz="0" w:space="0" w:color="auto"/>
                <w:left w:val="none" w:sz="0" w:space="0" w:color="auto"/>
                <w:bottom w:val="none" w:sz="0" w:space="0" w:color="auto"/>
                <w:right w:val="none" w:sz="0" w:space="0" w:color="auto"/>
              </w:divBdr>
              <w:divsChild>
                <w:div w:id="480971688">
                  <w:marLeft w:val="0"/>
                  <w:marRight w:val="0"/>
                  <w:marTop w:val="0"/>
                  <w:marBottom w:val="0"/>
                  <w:divBdr>
                    <w:top w:val="none" w:sz="0" w:space="0" w:color="auto"/>
                    <w:left w:val="none" w:sz="0" w:space="0" w:color="auto"/>
                    <w:bottom w:val="none" w:sz="0" w:space="0" w:color="auto"/>
                    <w:right w:val="none" w:sz="0" w:space="0" w:color="auto"/>
                  </w:divBdr>
                  <w:divsChild>
                    <w:div w:id="146168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3451">
              <w:marLeft w:val="0"/>
              <w:marRight w:val="0"/>
              <w:marTop w:val="0"/>
              <w:marBottom w:val="0"/>
              <w:divBdr>
                <w:top w:val="none" w:sz="0" w:space="0" w:color="auto"/>
                <w:left w:val="none" w:sz="0" w:space="0" w:color="auto"/>
                <w:bottom w:val="none" w:sz="0" w:space="0" w:color="auto"/>
                <w:right w:val="none" w:sz="0" w:space="0" w:color="auto"/>
              </w:divBdr>
              <w:divsChild>
                <w:div w:id="757360378">
                  <w:marLeft w:val="0"/>
                  <w:marRight w:val="0"/>
                  <w:marTop w:val="0"/>
                  <w:marBottom w:val="0"/>
                  <w:divBdr>
                    <w:top w:val="none" w:sz="0" w:space="0" w:color="auto"/>
                    <w:left w:val="none" w:sz="0" w:space="0" w:color="auto"/>
                    <w:bottom w:val="none" w:sz="0" w:space="0" w:color="auto"/>
                    <w:right w:val="none" w:sz="0" w:space="0" w:color="auto"/>
                  </w:divBdr>
                  <w:divsChild>
                    <w:div w:id="92858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757">
              <w:marLeft w:val="0"/>
              <w:marRight w:val="0"/>
              <w:marTop w:val="0"/>
              <w:marBottom w:val="0"/>
              <w:divBdr>
                <w:top w:val="none" w:sz="0" w:space="0" w:color="auto"/>
                <w:left w:val="none" w:sz="0" w:space="0" w:color="auto"/>
                <w:bottom w:val="none" w:sz="0" w:space="0" w:color="auto"/>
                <w:right w:val="none" w:sz="0" w:space="0" w:color="auto"/>
              </w:divBdr>
              <w:divsChild>
                <w:div w:id="1144591391">
                  <w:marLeft w:val="0"/>
                  <w:marRight w:val="0"/>
                  <w:marTop w:val="0"/>
                  <w:marBottom w:val="0"/>
                  <w:divBdr>
                    <w:top w:val="none" w:sz="0" w:space="0" w:color="auto"/>
                    <w:left w:val="none" w:sz="0" w:space="0" w:color="auto"/>
                    <w:bottom w:val="none" w:sz="0" w:space="0" w:color="auto"/>
                    <w:right w:val="none" w:sz="0" w:space="0" w:color="auto"/>
                  </w:divBdr>
                  <w:divsChild>
                    <w:div w:id="211539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66579">
              <w:marLeft w:val="0"/>
              <w:marRight w:val="0"/>
              <w:marTop w:val="0"/>
              <w:marBottom w:val="0"/>
              <w:divBdr>
                <w:top w:val="none" w:sz="0" w:space="0" w:color="auto"/>
                <w:left w:val="none" w:sz="0" w:space="0" w:color="auto"/>
                <w:bottom w:val="none" w:sz="0" w:space="0" w:color="auto"/>
                <w:right w:val="none" w:sz="0" w:space="0" w:color="auto"/>
              </w:divBdr>
              <w:divsChild>
                <w:div w:id="521404580">
                  <w:marLeft w:val="0"/>
                  <w:marRight w:val="0"/>
                  <w:marTop w:val="0"/>
                  <w:marBottom w:val="0"/>
                  <w:divBdr>
                    <w:top w:val="none" w:sz="0" w:space="0" w:color="auto"/>
                    <w:left w:val="none" w:sz="0" w:space="0" w:color="auto"/>
                    <w:bottom w:val="none" w:sz="0" w:space="0" w:color="auto"/>
                    <w:right w:val="none" w:sz="0" w:space="0" w:color="auto"/>
                  </w:divBdr>
                  <w:divsChild>
                    <w:div w:id="49507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867">
              <w:marLeft w:val="0"/>
              <w:marRight w:val="0"/>
              <w:marTop w:val="0"/>
              <w:marBottom w:val="0"/>
              <w:divBdr>
                <w:top w:val="none" w:sz="0" w:space="0" w:color="auto"/>
                <w:left w:val="none" w:sz="0" w:space="0" w:color="auto"/>
                <w:bottom w:val="none" w:sz="0" w:space="0" w:color="auto"/>
                <w:right w:val="none" w:sz="0" w:space="0" w:color="auto"/>
              </w:divBdr>
              <w:divsChild>
                <w:div w:id="441732279">
                  <w:marLeft w:val="0"/>
                  <w:marRight w:val="0"/>
                  <w:marTop w:val="0"/>
                  <w:marBottom w:val="0"/>
                  <w:divBdr>
                    <w:top w:val="none" w:sz="0" w:space="0" w:color="auto"/>
                    <w:left w:val="none" w:sz="0" w:space="0" w:color="auto"/>
                    <w:bottom w:val="none" w:sz="0" w:space="0" w:color="auto"/>
                    <w:right w:val="none" w:sz="0" w:space="0" w:color="auto"/>
                  </w:divBdr>
                  <w:divsChild>
                    <w:div w:id="192252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5530">
              <w:marLeft w:val="0"/>
              <w:marRight w:val="0"/>
              <w:marTop w:val="0"/>
              <w:marBottom w:val="0"/>
              <w:divBdr>
                <w:top w:val="none" w:sz="0" w:space="0" w:color="auto"/>
                <w:left w:val="none" w:sz="0" w:space="0" w:color="auto"/>
                <w:bottom w:val="none" w:sz="0" w:space="0" w:color="auto"/>
                <w:right w:val="none" w:sz="0" w:space="0" w:color="auto"/>
              </w:divBdr>
              <w:divsChild>
                <w:div w:id="44181413">
                  <w:marLeft w:val="0"/>
                  <w:marRight w:val="0"/>
                  <w:marTop w:val="0"/>
                  <w:marBottom w:val="0"/>
                  <w:divBdr>
                    <w:top w:val="none" w:sz="0" w:space="0" w:color="auto"/>
                    <w:left w:val="none" w:sz="0" w:space="0" w:color="auto"/>
                    <w:bottom w:val="none" w:sz="0" w:space="0" w:color="auto"/>
                    <w:right w:val="none" w:sz="0" w:space="0" w:color="auto"/>
                  </w:divBdr>
                  <w:divsChild>
                    <w:div w:id="170297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3762">
              <w:marLeft w:val="0"/>
              <w:marRight w:val="0"/>
              <w:marTop w:val="0"/>
              <w:marBottom w:val="0"/>
              <w:divBdr>
                <w:top w:val="none" w:sz="0" w:space="0" w:color="auto"/>
                <w:left w:val="none" w:sz="0" w:space="0" w:color="auto"/>
                <w:bottom w:val="none" w:sz="0" w:space="0" w:color="auto"/>
                <w:right w:val="none" w:sz="0" w:space="0" w:color="auto"/>
              </w:divBdr>
              <w:divsChild>
                <w:div w:id="2146115221">
                  <w:marLeft w:val="0"/>
                  <w:marRight w:val="0"/>
                  <w:marTop w:val="0"/>
                  <w:marBottom w:val="0"/>
                  <w:divBdr>
                    <w:top w:val="none" w:sz="0" w:space="0" w:color="auto"/>
                    <w:left w:val="none" w:sz="0" w:space="0" w:color="auto"/>
                    <w:bottom w:val="none" w:sz="0" w:space="0" w:color="auto"/>
                    <w:right w:val="none" w:sz="0" w:space="0" w:color="auto"/>
                  </w:divBdr>
                  <w:divsChild>
                    <w:div w:id="59710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48936">
              <w:marLeft w:val="0"/>
              <w:marRight w:val="0"/>
              <w:marTop w:val="0"/>
              <w:marBottom w:val="0"/>
              <w:divBdr>
                <w:top w:val="none" w:sz="0" w:space="0" w:color="auto"/>
                <w:left w:val="none" w:sz="0" w:space="0" w:color="auto"/>
                <w:bottom w:val="none" w:sz="0" w:space="0" w:color="auto"/>
                <w:right w:val="none" w:sz="0" w:space="0" w:color="auto"/>
              </w:divBdr>
              <w:divsChild>
                <w:div w:id="1082458757">
                  <w:marLeft w:val="0"/>
                  <w:marRight w:val="0"/>
                  <w:marTop w:val="0"/>
                  <w:marBottom w:val="0"/>
                  <w:divBdr>
                    <w:top w:val="none" w:sz="0" w:space="0" w:color="auto"/>
                    <w:left w:val="none" w:sz="0" w:space="0" w:color="auto"/>
                    <w:bottom w:val="none" w:sz="0" w:space="0" w:color="auto"/>
                    <w:right w:val="none" w:sz="0" w:space="0" w:color="auto"/>
                  </w:divBdr>
                  <w:divsChild>
                    <w:div w:id="62790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7109">
              <w:marLeft w:val="0"/>
              <w:marRight w:val="0"/>
              <w:marTop w:val="0"/>
              <w:marBottom w:val="0"/>
              <w:divBdr>
                <w:top w:val="none" w:sz="0" w:space="0" w:color="auto"/>
                <w:left w:val="none" w:sz="0" w:space="0" w:color="auto"/>
                <w:bottom w:val="none" w:sz="0" w:space="0" w:color="auto"/>
                <w:right w:val="none" w:sz="0" w:space="0" w:color="auto"/>
              </w:divBdr>
              <w:divsChild>
                <w:div w:id="1260675286">
                  <w:marLeft w:val="0"/>
                  <w:marRight w:val="0"/>
                  <w:marTop w:val="0"/>
                  <w:marBottom w:val="0"/>
                  <w:divBdr>
                    <w:top w:val="none" w:sz="0" w:space="0" w:color="auto"/>
                    <w:left w:val="none" w:sz="0" w:space="0" w:color="auto"/>
                    <w:bottom w:val="none" w:sz="0" w:space="0" w:color="auto"/>
                    <w:right w:val="none" w:sz="0" w:space="0" w:color="auto"/>
                  </w:divBdr>
                  <w:divsChild>
                    <w:div w:id="97880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4206">
              <w:marLeft w:val="0"/>
              <w:marRight w:val="0"/>
              <w:marTop w:val="0"/>
              <w:marBottom w:val="0"/>
              <w:divBdr>
                <w:top w:val="none" w:sz="0" w:space="0" w:color="auto"/>
                <w:left w:val="none" w:sz="0" w:space="0" w:color="auto"/>
                <w:bottom w:val="none" w:sz="0" w:space="0" w:color="auto"/>
                <w:right w:val="none" w:sz="0" w:space="0" w:color="auto"/>
              </w:divBdr>
              <w:divsChild>
                <w:div w:id="2020548385">
                  <w:marLeft w:val="0"/>
                  <w:marRight w:val="0"/>
                  <w:marTop w:val="0"/>
                  <w:marBottom w:val="0"/>
                  <w:divBdr>
                    <w:top w:val="none" w:sz="0" w:space="0" w:color="auto"/>
                    <w:left w:val="none" w:sz="0" w:space="0" w:color="auto"/>
                    <w:bottom w:val="none" w:sz="0" w:space="0" w:color="auto"/>
                    <w:right w:val="none" w:sz="0" w:space="0" w:color="auto"/>
                  </w:divBdr>
                  <w:divsChild>
                    <w:div w:id="21140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379">
              <w:marLeft w:val="0"/>
              <w:marRight w:val="0"/>
              <w:marTop w:val="0"/>
              <w:marBottom w:val="0"/>
              <w:divBdr>
                <w:top w:val="none" w:sz="0" w:space="0" w:color="auto"/>
                <w:left w:val="none" w:sz="0" w:space="0" w:color="auto"/>
                <w:bottom w:val="none" w:sz="0" w:space="0" w:color="auto"/>
                <w:right w:val="none" w:sz="0" w:space="0" w:color="auto"/>
              </w:divBdr>
              <w:divsChild>
                <w:div w:id="1612470996">
                  <w:marLeft w:val="0"/>
                  <w:marRight w:val="0"/>
                  <w:marTop w:val="0"/>
                  <w:marBottom w:val="0"/>
                  <w:divBdr>
                    <w:top w:val="none" w:sz="0" w:space="0" w:color="auto"/>
                    <w:left w:val="none" w:sz="0" w:space="0" w:color="auto"/>
                    <w:bottom w:val="none" w:sz="0" w:space="0" w:color="auto"/>
                    <w:right w:val="none" w:sz="0" w:space="0" w:color="auto"/>
                  </w:divBdr>
                  <w:divsChild>
                    <w:div w:id="4026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59436">
              <w:marLeft w:val="0"/>
              <w:marRight w:val="0"/>
              <w:marTop w:val="0"/>
              <w:marBottom w:val="0"/>
              <w:divBdr>
                <w:top w:val="none" w:sz="0" w:space="0" w:color="auto"/>
                <w:left w:val="none" w:sz="0" w:space="0" w:color="auto"/>
                <w:bottom w:val="none" w:sz="0" w:space="0" w:color="auto"/>
                <w:right w:val="none" w:sz="0" w:space="0" w:color="auto"/>
              </w:divBdr>
              <w:divsChild>
                <w:div w:id="1174804521">
                  <w:marLeft w:val="0"/>
                  <w:marRight w:val="0"/>
                  <w:marTop w:val="0"/>
                  <w:marBottom w:val="0"/>
                  <w:divBdr>
                    <w:top w:val="none" w:sz="0" w:space="0" w:color="auto"/>
                    <w:left w:val="none" w:sz="0" w:space="0" w:color="auto"/>
                    <w:bottom w:val="none" w:sz="0" w:space="0" w:color="auto"/>
                    <w:right w:val="none" w:sz="0" w:space="0" w:color="auto"/>
                  </w:divBdr>
                  <w:divsChild>
                    <w:div w:id="15661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28352">
              <w:marLeft w:val="0"/>
              <w:marRight w:val="0"/>
              <w:marTop w:val="0"/>
              <w:marBottom w:val="0"/>
              <w:divBdr>
                <w:top w:val="none" w:sz="0" w:space="0" w:color="auto"/>
                <w:left w:val="none" w:sz="0" w:space="0" w:color="auto"/>
                <w:bottom w:val="none" w:sz="0" w:space="0" w:color="auto"/>
                <w:right w:val="none" w:sz="0" w:space="0" w:color="auto"/>
              </w:divBdr>
              <w:divsChild>
                <w:div w:id="609052188">
                  <w:marLeft w:val="0"/>
                  <w:marRight w:val="0"/>
                  <w:marTop w:val="0"/>
                  <w:marBottom w:val="0"/>
                  <w:divBdr>
                    <w:top w:val="none" w:sz="0" w:space="0" w:color="auto"/>
                    <w:left w:val="none" w:sz="0" w:space="0" w:color="auto"/>
                    <w:bottom w:val="none" w:sz="0" w:space="0" w:color="auto"/>
                    <w:right w:val="none" w:sz="0" w:space="0" w:color="auto"/>
                  </w:divBdr>
                  <w:divsChild>
                    <w:div w:id="15161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4369">
              <w:marLeft w:val="0"/>
              <w:marRight w:val="0"/>
              <w:marTop w:val="0"/>
              <w:marBottom w:val="0"/>
              <w:divBdr>
                <w:top w:val="none" w:sz="0" w:space="0" w:color="auto"/>
                <w:left w:val="none" w:sz="0" w:space="0" w:color="auto"/>
                <w:bottom w:val="none" w:sz="0" w:space="0" w:color="auto"/>
                <w:right w:val="none" w:sz="0" w:space="0" w:color="auto"/>
              </w:divBdr>
              <w:divsChild>
                <w:div w:id="1846552017">
                  <w:marLeft w:val="0"/>
                  <w:marRight w:val="0"/>
                  <w:marTop w:val="0"/>
                  <w:marBottom w:val="0"/>
                  <w:divBdr>
                    <w:top w:val="none" w:sz="0" w:space="0" w:color="auto"/>
                    <w:left w:val="none" w:sz="0" w:space="0" w:color="auto"/>
                    <w:bottom w:val="none" w:sz="0" w:space="0" w:color="auto"/>
                    <w:right w:val="none" w:sz="0" w:space="0" w:color="auto"/>
                  </w:divBdr>
                  <w:divsChild>
                    <w:div w:id="8647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4354">
              <w:marLeft w:val="0"/>
              <w:marRight w:val="0"/>
              <w:marTop w:val="0"/>
              <w:marBottom w:val="0"/>
              <w:divBdr>
                <w:top w:val="none" w:sz="0" w:space="0" w:color="auto"/>
                <w:left w:val="none" w:sz="0" w:space="0" w:color="auto"/>
                <w:bottom w:val="none" w:sz="0" w:space="0" w:color="auto"/>
                <w:right w:val="none" w:sz="0" w:space="0" w:color="auto"/>
              </w:divBdr>
              <w:divsChild>
                <w:div w:id="1877233103">
                  <w:marLeft w:val="0"/>
                  <w:marRight w:val="0"/>
                  <w:marTop w:val="0"/>
                  <w:marBottom w:val="0"/>
                  <w:divBdr>
                    <w:top w:val="none" w:sz="0" w:space="0" w:color="auto"/>
                    <w:left w:val="none" w:sz="0" w:space="0" w:color="auto"/>
                    <w:bottom w:val="none" w:sz="0" w:space="0" w:color="auto"/>
                    <w:right w:val="none" w:sz="0" w:space="0" w:color="auto"/>
                  </w:divBdr>
                  <w:divsChild>
                    <w:div w:id="1879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5098">
              <w:marLeft w:val="0"/>
              <w:marRight w:val="0"/>
              <w:marTop w:val="0"/>
              <w:marBottom w:val="0"/>
              <w:divBdr>
                <w:top w:val="none" w:sz="0" w:space="0" w:color="auto"/>
                <w:left w:val="none" w:sz="0" w:space="0" w:color="auto"/>
                <w:bottom w:val="none" w:sz="0" w:space="0" w:color="auto"/>
                <w:right w:val="none" w:sz="0" w:space="0" w:color="auto"/>
              </w:divBdr>
              <w:divsChild>
                <w:div w:id="20401606">
                  <w:marLeft w:val="0"/>
                  <w:marRight w:val="0"/>
                  <w:marTop w:val="0"/>
                  <w:marBottom w:val="0"/>
                  <w:divBdr>
                    <w:top w:val="none" w:sz="0" w:space="0" w:color="auto"/>
                    <w:left w:val="none" w:sz="0" w:space="0" w:color="auto"/>
                    <w:bottom w:val="none" w:sz="0" w:space="0" w:color="auto"/>
                    <w:right w:val="none" w:sz="0" w:space="0" w:color="auto"/>
                  </w:divBdr>
                  <w:divsChild>
                    <w:div w:id="17388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0870">
              <w:marLeft w:val="0"/>
              <w:marRight w:val="0"/>
              <w:marTop w:val="0"/>
              <w:marBottom w:val="0"/>
              <w:divBdr>
                <w:top w:val="none" w:sz="0" w:space="0" w:color="auto"/>
                <w:left w:val="none" w:sz="0" w:space="0" w:color="auto"/>
                <w:bottom w:val="none" w:sz="0" w:space="0" w:color="auto"/>
                <w:right w:val="none" w:sz="0" w:space="0" w:color="auto"/>
              </w:divBdr>
              <w:divsChild>
                <w:div w:id="1999339264">
                  <w:marLeft w:val="0"/>
                  <w:marRight w:val="0"/>
                  <w:marTop w:val="0"/>
                  <w:marBottom w:val="0"/>
                  <w:divBdr>
                    <w:top w:val="none" w:sz="0" w:space="0" w:color="auto"/>
                    <w:left w:val="none" w:sz="0" w:space="0" w:color="auto"/>
                    <w:bottom w:val="none" w:sz="0" w:space="0" w:color="auto"/>
                    <w:right w:val="none" w:sz="0" w:space="0" w:color="auto"/>
                  </w:divBdr>
                  <w:divsChild>
                    <w:div w:id="21184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79192">
              <w:marLeft w:val="0"/>
              <w:marRight w:val="0"/>
              <w:marTop w:val="0"/>
              <w:marBottom w:val="0"/>
              <w:divBdr>
                <w:top w:val="none" w:sz="0" w:space="0" w:color="auto"/>
                <w:left w:val="none" w:sz="0" w:space="0" w:color="auto"/>
                <w:bottom w:val="none" w:sz="0" w:space="0" w:color="auto"/>
                <w:right w:val="none" w:sz="0" w:space="0" w:color="auto"/>
              </w:divBdr>
              <w:divsChild>
                <w:div w:id="102267640">
                  <w:marLeft w:val="0"/>
                  <w:marRight w:val="0"/>
                  <w:marTop w:val="0"/>
                  <w:marBottom w:val="0"/>
                  <w:divBdr>
                    <w:top w:val="none" w:sz="0" w:space="0" w:color="auto"/>
                    <w:left w:val="none" w:sz="0" w:space="0" w:color="auto"/>
                    <w:bottom w:val="none" w:sz="0" w:space="0" w:color="auto"/>
                    <w:right w:val="none" w:sz="0" w:space="0" w:color="auto"/>
                  </w:divBdr>
                  <w:divsChild>
                    <w:div w:id="100112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2041">
              <w:marLeft w:val="0"/>
              <w:marRight w:val="0"/>
              <w:marTop w:val="0"/>
              <w:marBottom w:val="0"/>
              <w:divBdr>
                <w:top w:val="none" w:sz="0" w:space="0" w:color="auto"/>
                <w:left w:val="none" w:sz="0" w:space="0" w:color="auto"/>
                <w:bottom w:val="none" w:sz="0" w:space="0" w:color="auto"/>
                <w:right w:val="none" w:sz="0" w:space="0" w:color="auto"/>
              </w:divBdr>
              <w:divsChild>
                <w:div w:id="2036269556">
                  <w:marLeft w:val="0"/>
                  <w:marRight w:val="0"/>
                  <w:marTop w:val="0"/>
                  <w:marBottom w:val="0"/>
                  <w:divBdr>
                    <w:top w:val="none" w:sz="0" w:space="0" w:color="auto"/>
                    <w:left w:val="none" w:sz="0" w:space="0" w:color="auto"/>
                    <w:bottom w:val="none" w:sz="0" w:space="0" w:color="auto"/>
                    <w:right w:val="none" w:sz="0" w:space="0" w:color="auto"/>
                  </w:divBdr>
                  <w:divsChild>
                    <w:div w:id="8367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5949">
              <w:marLeft w:val="0"/>
              <w:marRight w:val="0"/>
              <w:marTop w:val="0"/>
              <w:marBottom w:val="0"/>
              <w:divBdr>
                <w:top w:val="none" w:sz="0" w:space="0" w:color="auto"/>
                <w:left w:val="none" w:sz="0" w:space="0" w:color="auto"/>
                <w:bottom w:val="none" w:sz="0" w:space="0" w:color="auto"/>
                <w:right w:val="none" w:sz="0" w:space="0" w:color="auto"/>
              </w:divBdr>
              <w:divsChild>
                <w:div w:id="1260984462">
                  <w:marLeft w:val="0"/>
                  <w:marRight w:val="0"/>
                  <w:marTop w:val="0"/>
                  <w:marBottom w:val="0"/>
                  <w:divBdr>
                    <w:top w:val="none" w:sz="0" w:space="0" w:color="auto"/>
                    <w:left w:val="none" w:sz="0" w:space="0" w:color="auto"/>
                    <w:bottom w:val="none" w:sz="0" w:space="0" w:color="auto"/>
                    <w:right w:val="none" w:sz="0" w:space="0" w:color="auto"/>
                  </w:divBdr>
                  <w:divsChild>
                    <w:div w:id="10763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8021">
              <w:marLeft w:val="0"/>
              <w:marRight w:val="0"/>
              <w:marTop w:val="0"/>
              <w:marBottom w:val="0"/>
              <w:divBdr>
                <w:top w:val="none" w:sz="0" w:space="0" w:color="auto"/>
                <w:left w:val="none" w:sz="0" w:space="0" w:color="auto"/>
                <w:bottom w:val="none" w:sz="0" w:space="0" w:color="auto"/>
                <w:right w:val="none" w:sz="0" w:space="0" w:color="auto"/>
              </w:divBdr>
              <w:divsChild>
                <w:div w:id="1572228614">
                  <w:marLeft w:val="0"/>
                  <w:marRight w:val="0"/>
                  <w:marTop w:val="0"/>
                  <w:marBottom w:val="0"/>
                  <w:divBdr>
                    <w:top w:val="none" w:sz="0" w:space="0" w:color="auto"/>
                    <w:left w:val="none" w:sz="0" w:space="0" w:color="auto"/>
                    <w:bottom w:val="none" w:sz="0" w:space="0" w:color="auto"/>
                    <w:right w:val="none" w:sz="0" w:space="0" w:color="auto"/>
                  </w:divBdr>
                  <w:divsChild>
                    <w:div w:id="15076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8048">
              <w:marLeft w:val="0"/>
              <w:marRight w:val="0"/>
              <w:marTop w:val="0"/>
              <w:marBottom w:val="0"/>
              <w:divBdr>
                <w:top w:val="none" w:sz="0" w:space="0" w:color="auto"/>
                <w:left w:val="none" w:sz="0" w:space="0" w:color="auto"/>
                <w:bottom w:val="none" w:sz="0" w:space="0" w:color="auto"/>
                <w:right w:val="none" w:sz="0" w:space="0" w:color="auto"/>
              </w:divBdr>
              <w:divsChild>
                <w:div w:id="2129083560">
                  <w:marLeft w:val="0"/>
                  <w:marRight w:val="0"/>
                  <w:marTop w:val="0"/>
                  <w:marBottom w:val="0"/>
                  <w:divBdr>
                    <w:top w:val="none" w:sz="0" w:space="0" w:color="auto"/>
                    <w:left w:val="none" w:sz="0" w:space="0" w:color="auto"/>
                    <w:bottom w:val="none" w:sz="0" w:space="0" w:color="auto"/>
                    <w:right w:val="none" w:sz="0" w:space="0" w:color="auto"/>
                  </w:divBdr>
                  <w:divsChild>
                    <w:div w:id="12893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0727">
              <w:marLeft w:val="0"/>
              <w:marRight w:val="0"/>
              <w:marTop w:val="0"/>
              <w:marBottom w:val="0"/>
              <w:divBdr>
                <w:top w:val="none" w:sz="0" w:space="0" w:color="auto"/>
                <w:left w:val="none" w:sz="0" w:space="0" w:color="auto"/>
                <w:bottom w:val="none" w:sz="0" w:space="0" w:color="auto"/>
                <w:right w:val="none" w:sz="0" w:space="0" w:color="auto"/>
              </w:divBdr>
              <w:divsChild>
                <w:div w:id="1036614299">
                  <w:marLeft w:val="0"/>
                  <w:marRight w:val="0"/>
                  <w:marTop w:val="0"/>
                  <w:marBottom w:val="0"/>
                  <w:divBdr>
                    <w:top w:val="none" w:sz="0" w:space="0" w:color="auto"/>
                    <w:left w:val="none" w:sz="0" w:space="0" w:color="auto"/>
                    <w:bottom w:val="none" w:sz="0" w:space="0" w:color="auto"/>
                    <w:right w:val="none" w:sz="0" w:space="0" w:color="auto"/>
                  </w:divBdr>
                  <w:divsChild>
                    <w:div w:id="42593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1527">
              <w:marLeft w:val="0"/>
              <w:marRight w:val="0"/>
              <w:marTop w:val="0"/>
              <w:marBottom w:val="0"/>
              <w:divBdr>
                <w:top w:val="none" w:sz="0" w:space="0" w:color="auto"/>
                <w:left w:val="none" w:sz="0" w:space="0" w:color="auto"/>
                <w:bottom w:val="none" w:sz="0" w:space="0" w:color="auto"/>
                <w:right w:val="none" w:sz="0" w:space="0" w:color="auto"/>
              </w:divBdr>
              <w:divsChild>
                <w:div w:id="591200765">
                  <w:marLeft w:val="0"/>
                  <w:marRight w:val="0"/>
                  <w:marTop w:val="0"/>
                  <w:marBottom w:val="0"/>
                  <w:divBdr>
                    <w:top w:val="none" w:sz="0" w:space="0" w:color="auto"/>
                    <w:left w:val="none" w:sz="0" w:space="0" w:color="auto"/>
                    <w:bottom w:val="none" w:sz="0" w:space="0" w:color="auto"/>
                    <w:right w:val="none" w:sz="0" w:space="0" w:color="auto"/>
                  </w:divBdr>
                  <w:divsChild>
                    <w:div w:id="19139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7637">
              <w:marLeft w:val="0"/>
              <w:marRight w:val="0"/>
              <w:marTop w:val="0"/>
              <w:marBottom w:val="0"/>
              <w:divBdr>
                <w:top w:val="none" w:sz="0" w:space="0" w:color="auto"/>
                <w:left w:val="none" w:sz="0" w:space="0" w:color="auto"/>
                <w:bottom w:val="none" w:sz="0" w:space="0" w:color="auto"/>
                <w:right w:val="none" w:sz="0" w:space="0" w:color="auto"/>
              </w:divBdr>
              <w:divsChild>
                <w:div w:id="632372097">
                  <w:marLeft w:val="0"/>
                  <w:marRight w:val="0"/>
                  <w:marTop w:val="0"/>
                  <w:marBottom w:val="0"/>
                  <w:divBdr>
                    <w:top w:val="none" w:sz="0" w:space="0" w:color="auto"/>
                    <w:left w:val="none" w:sz="0" w:space="0" w:color="auto"/>
                    <w:bottom w:val="none" w:sz="0" w:space="0" w:color="auto"/>
                    <w:right w:val="none" w:sz="0" w:space="0" w:color="auto"/>
                  </w:divBdr>
                  <w:divsChild>
                    <w:div w:id="2467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3770">
              <w:marLeft w:val="0"/>
              <w:marRight w:val="0"/>
              <w:marTop w:val="0"/>
              <w:marBottom w:val="0"/>
              <w:divBdr>
                <w:top w:val="none" w:sz="0" w:space="0" w:color="auto"/>
                <w:left w:val="none" w:sz="0" w:space="0" w:color="auto"/>
                <w:bottom w:val="none" w:sz="0" w:space="0" w:color="auto"/>
                <w:right w:val="none" w:sz="0" w:space="0" w:color="auto"/>
              </w:divBdr>
              <w:divsChild>
                <w:div w:id="868640514">
                  <w:marLeft w:val="0"/>
                  <w:marRight w:val="0"/>
                  <w:marTop w:val="0"/>
                  <w:marBottom w:val="0"/>
                  <w:divBdr>
                    <w:top w:val="none" w:sz="0" w:space="0" w:color="auto"/>
                    <w:left w:val="none" w:sz="0" w:space="0" w:color="auto"/>
                    <w:bottom w:val="none" w:sz="0" w:space="0" w:color="auto"/>
                    <w:right w:val="none" w:sz="0" w:space="0" w:color="auto"/>
                  </w:divBdr>
                  <w:divsChild>
                    <w:div w:id="7998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3696">
              <w:marLeft w:val="0"/>
              <w:marRight w:val="0"/>
              <w:marTop w:val="0"/>
              <w:marBottom w:val="0"/>
              <w:divBdr>
                <w:top w:val="none" w:sz="0" w:space="0" w:color="auto"/>
                <w:left w:val="none" w:sz="0" w:space="0" w:color="auto"/>
                <w:bottom w:val="none" w:sz="0" w:space="0" w:color="auto"/>
                <w:right w:val="none" w:sz="0" w:space="0" w:color="auto"/>
              </w:divBdr>
              <w:divsChild>
                <w:div w:id="1646854490">
                  <w:marLeft w:val="0"/>
                  <w:marRight w:val="0"/>
                  <w:marTop w:val="0"/>
                  <w:marBottom w:val="0"/>
                  <w:divBdr>
                    <w:top w:val="none" w:sz="0" w:space="0" w:color="auto"/>
                    <w:left w:val="none" w:sz="0" w:space="0" w:color="auto"/>
                    <w:bottom w:val="none" w:sz="0" w:space="0" w:color="auto"/>
                    <w:right w:val="none" w:sz="0" w:space="0" w:color="auto"/>
                  </w:divBdr>
                  <w:divsChild>
                    <w:div w:id="2294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00968">
              <w:marLeft w:val="0"/>
              <w:marRight w:val="0"/>
              <w:marTop w:val="0"/>
              <w:marBottom w:val="0"/>
              <w:divBdr>
                <w:top w:val="none" w:sz="0" w:space="0" w:color="auto"/>
                <w:left w:val="none" w:sz="0" w:space="0" w:color="auto"/>
                <w:bottom w:val="none" w:sz="0" w:space="0" w:color="auto"/>
                <w:right w:val="none" w:sz="0" w:space="0" w:color="auto"/>
              </w:divBdr>
              <w:divsChild>
                <w:div w:id="500848951">
                  <w:marLeft w:val="0"/>
                  <w:marRight w:val="0"/>
                  <w:marTop w:val="0"/>
                  <w:marBottom w:val="0"/>
                  <w:divBdr>
                    <w:top w:val="none" w:sz="0" w:space="0" w:color="auto"/>
                    <w:left w:val="none" w:sz="0" w:space="0" w:color="auto"/>
                    <w:bottom w:val="none" w:sz="0" w:space="0" w:color="auto"/>
                    <w:right w:val="none" w:sz="0" w:space="0" w:color="auto"/>
                  </w:divBdr>
                  <w:divsChild>
                    <w:div w:id="19296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4223">
              <w:marLeft w:val="0"/>
              <w:marRight w:val="0"/>
              <w:marTop w:val="0"/>
              <w:marBottom w:val="0"/>
              <w:divBdr>
                <w:top w:val="none" w:sz="0" w:space="0" w:color="auto"/>
                <w:left w:val="none" w:sz="0" w:space="0" w:color="auto"/>
                <w:bottom w:val="none" w:sz="0" w:space="0" w:color="auto"/>
                <w:right w:val="none" w:sz="0" w:space="0" w:color="auto"/>
              </w:divBdr>
              <w:divsChild>
                <w:div w:id="1352024823">
                  <w:marLeft w:val="0"/>
                  <w:marRight w:val="0"/>
                  <w:marTop w:val="0"/>
                  <w:marBottom w:val="0"/>
                  <w:divBdr>
                    <w:top w:val="none" w:sz="0" w:space="0" w:color="auto"/>
                    <w:left w:val="none" w:sz="0" w:space="0" w:color="auto"/>
                    <w:bottom w:val="none" w:sz="0" w:space="0" w:color="auto"/>
                    <w:right w:val="none" w:sz="0" w:space="0" w:color="auto"/>
                  </w:divBdr>
                  <w:divsChild>
                    <w:div w:id="15698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2222">
              <w:marLeft w:val="0"/>
              <w:marRight w:val="0"/>
              <w:marTop w:val="0"/>
              <w:marBottom w:val="0"/>
              <w:divBdr>
                <w:top w:val="none" w:sz="0" w:space="0" w:color="auto"/>
                <w:left w:val="none" w:sz="0" w:space="0" w:color="auto"/>
                <w:bottom w:val="none" w:sz="0" w:space="0" w:color="auto"/>
                <w:right w:val="none" w:sz="0" w:space="0" w:color="auto"/>
              </w:divBdr>
              <w:divsChild>
                <w:div w:id="1157306520">
                  <w:marLeft w:val="0"/>
                  <w:marRight w:val="0"/>
                  <w:marTop w:val="0"/>
                  <w:marBottom w:val="0"/>
                  <w:divBdr>
                    <w:top w:val="none" w:sz="0" w:space="0" w:color="auto"/>
                    <w:left w:val="none" w:sz="0" w:space="0" w:color="auto"/>
                    <w:bottom w:val="none" w:sz="0" w:space="0" w:color="auto"/>
                    <w:right w:val="none" w:sz="0" w:space="0" w:color="auto"/>
                  </w:divBdr>
                  <w:divsChild>
                    <w:div w:id="22383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78628">
              <w:marLeft w:val="0"/>
              <w:marRight w:val="0"/>
              <w:marTop w:val="0"/>
              <w:marBottom w:val="0"/>
              <w:divBdr>
                <w:top w:val="none" w:sz="0" w:space="0" w:color="auto"/>
                <w:left w:val="none" w:sz="0" w:space="0" w:color="auto"/>
                <w:bottom w:val="none" w:sz="0" w:space="0" w:color="auto"/>
                <w:right w:val="none" w:sz="0" w:space="0" w:color="auto"/>
              </w:divBdr>
              <w:divsChild>
                <w:div w:id="326638385">
                  <w:marLeft w:val="0"/>
                  <w:marRight w:val="0"/>
                  <w:marTop w:val="0"/>
                  <w:marBottom w:val="0"/>
                  <w:divBdr>
                    <w:top w:val="none" w:sz="0" w:space="0" w:color="auto"/>
                    <w:left w:val="none" w:sz="0" w:space="0" w:color="auto"/>
                    <w:bottom w:val="none" w:sz="0" w:space="0" w:color="auto"/>
                    <w:right w:val="none" w:sz="0" w:space="0" w:color="auto"/>
                  </w:divBdr>
                  <w:divsChild>
                    <w:div w:id="1040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3388">
              <w:marLeft w:val="0"/>
              <w:marRight w:val="0"/>
              <w:marTop w:val="0"/>
              <w:marBottom w:val="0"/>
              <w:divBdr>
                <w:top w:val="none" w:sz="0" w:space="0" w:color="auto"/>
                <w:left w:val="none" w:sz="0" w:space="0" w:color="auto"/>
                <w:bottom w:val="none" w:sz="0" w:space="0" w:color="auto"/>
                <w:right w:val="none" w:sz="0" w:space="0" w:color="auto"/>
              </w:divBdr>
              <w:divsChild>
                <w:div w:id="2247862">
                  <w:marLeft w:val="0"/>
                  <w:marRight w:val="0"/>
                  <w:marTop w:val="0"/>
                  <w:marBottom w:val="0"/>
                  <w:divBdr>
                    <w:top w:val="none" w:sz="0" w:space="0" w:color="auto"/>
                    <w:left w:val="none" w:sz="0" w:space="0" w:color="auto"/>
                    <w:bottom w:val="none" w:sz="0" w:space="0" w:color="auto"/>
                    <w:right w:val="none" w:sz="0" w:space="0" w:color="auto"/>
                  </w:divBdr>
                  <w:divsChild>
                    <w:div w:id="155623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09063">
              <w:marLeft w:val="0"/>
              <w:marRight w:val="0"/>
              <w:marTop w:val="0"/>
              <w:marBottom w:val="0"/>
              <w:divBdr>
                <w:top w:val="none" w:sz="0" w:space="0" w:color="auto"/>
                <w:left w:val="none" w:sz="0" w:space="0" w:color="auto"/>
                <w:bottom w:val="none" w:sz="0" w:space="0" w:color="auto"/>
                <w:right w:val="none" w:sz="0" w:space="0" w:color="auto"/>
              </w:divBdr>
              <w:divsChild>
                <w:div w:id="1671325701">
                  <w:marLeft w:val="0"/>
                  <w:marRight w:val="0"/>
                  <w:marTop w:val="0"/>
                  <w:marBottom w:val="0"/>
                  <w:divBdr>
                    <w:top w:val="none" w:sz="0" w:space="0" w:color="auto"/>
                    <w:left w:val="none" w:sz="0" w:space="0" w:color="auto"/>
                    <w:bottom w:val="none" w:sz="0" w:space="0" w:color="auto"/>
                    <w:right w:val="none" w:sz="0" w:space="0" w:color="auto"/>
                  </w:divBdr>
                  <w:divsChild>
                    <w:div w:id="7085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6924">
              <w:marLeft w:val="0"/>
              <w:marRight w:val="0"/>
              <w:marTop w:val="0"/>
              <w:marBottom w:val="0"/>
              <w:divBdr>
                <w:top w:val="none" w:sz="0" w:space="0" w:color="auto"/>
                <w:left w:val="none" w:sz="0" w:space="0" w:color="auto"/>
                <w:bottom w:val="none" w:sz="0" w:space="0" w:color="auto"/>
                <w:right w:val="none" w:sz="0" w:space="0" w:color="auto"/>
              </w:divBdr>
              <w:divsChild>
                <w:div w:id="252202711">
                  <w:marLeft w:val="0"/>
                  <w:marRight w:val="0"/>
                  <w:marTop w:val="0"/>
                  <w:marBottom w:val="0"/>
                  <w:divBdr>
                    <w:top w:val="none" w:sz="0" w:space="0" w:color="auto"/>
                    <w:left w:val="none" w:sz="0" w:space="0" w:color="auto"/>
                    <w:bottom w:val="none" w:sz="0" w:space="0" w:color="auto"/>
                    <w:right w:val="none" w:sz="0" w:space="0" w:color="auto"/>
                  </w:divBdr>
                  <w:divsChild>
                    <w:div w:id="11748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33792">
              <w:marLeft w:val="0"/>
              <w:marRight w:val="0"/>
              <w:marTop w:val="0"/>
              <w:marBottom w:val="0"/>
              <w:divBdr>
                <w:top w:val="none" w:sz="0" w:space="0" w:color="auto"/>
                <w:left w:val="none" w:sz="0" w:space="0" w:color="auto"/>
                <w:bottom w:val="none" w:sz="0" w:space="0" w:color="auto"/>
                <w:right w:val="none" w:sz="0" w:space="0" w:color="auto"/>
              </w:divBdr>
              <w:divsChild>
                <w:div w:id="1293637762">
                  <w:marLeft w:val="0"/>
                  <w:marRight w:val="0"/>
                  <w:marTop w:val="0"/>
                  <w:marBottom w:val="0"/>
                  <w:divBdr>
                    <w:top w:val="none" w:sz="0" w:space="0" w:color="auto"/>
                    <w:left w:val="none" w:sz="0" w:space="0" w:color="auto"/>
                    <w:bottom w:val="none" w:sz="0" w:space="0" w:color="auto"/>
                    <w:right w:val="none" w:sz="0" w:space="0" w:color="auto"/>
                  </w:divBdr>
                  <w:divsChild>
                    <w:div w:id="167787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4182">
              <w:marLeft w:val="0"/>
              <w:marRight w:val="0"/>
              <w:marTop w:val="0"/>
              <w:marBottom w:val="0"/>
              <w:divBdr>
                <w:top w:val="none" w:sz="0" w:space="0" w:color="auto"/>
                <w:left w:val="none" w:sz="0" w:space="0" w:color="auto"/>
                <w:bottom w:val="none" w:sz="0" w:space="0" w:color="auto"/>
                <w:right w:val="none" w:sz="0" w:space="0" w:color="auto"/>
              </w:divBdr>
              <w:divsChild>
                <w:div w:id="1229995562">
                  <w:marLeft w:val="0"/>
                  <w:marRight w:val="0"/>
                  <w:marTop w:val="0"/>
                  <w:marBottom w:val="0"/>
                  <w:divBdr>
                    <w:top w:val="none" w:sz="0" w:space="0" w:color="auto"/>
                    <w:left w:val="none" w:sz="0" w:space="0" w:color="auto"/>
                    <w:bottom w:val="none" w:sz="0" w:space="0" w:color="auto"/>
                    <w:right w:val="none" w:sz="0" w:space="0" w:color="auto"/>
                  </w:divBdr>
                  <w:divsChild>
                    <w:div w:id="10543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41114">
              <w:marLeft w:val="0"/>
              <w:marRight w:val="0"/>
              <w:marTop w:val="0"/>
              <w:marBottom w:val="0"/>
              <w:divBdr>
                <w:top w:val="none" w:sz="0" w:space="0" w:color="auto"/>
                <w:left w:val="none" w:sz="0" w:space="0" w:color="auto"/>
                <w:bottom w:val="none" w:sz="0" w:space="0" w:color="auto"/>
                <w:right w:val="none" w:sz="0" w:space="0" w:color="auto"/>
              </w:divBdr>
              <w:divsChild>
                <w:div w:id="1473212948">
                  <w:marLeft w:val="0"/>
                  <w:marRight w:val="0"/>
                  <w:marTop w:val="0"/>
                  <w:marBottom w:val="0"/>
                  <w:divBdr>
                    <w:top w:val="none" w:sz="0" w:space="0" w:color="auto"/>
                    <w:left w:val="none" w:sz="0" w:space="0" w:color="auto"/>
                    <w:bottom w:val="none" w:sz="0" w:space="0" w:color="auto"/>
                    <w:right w:val="none" w:sz="0" w:space="0" w:color="auto"/>
                  </w:divBdr>
                  <w:divsChild>
                    <w:div w:id="134146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84319">
              <w:marLeft w:val="0"/>
              <w:marRight w:val="0"/>
              <w:marTop w:val="0"/>
              <w:marBottom w:val="0"/>
              <w:divBdr>
                <w:top w:val="none" w:sz="0" w:space="0" w:color="auto"/>
                <w:left w:val="none" w:sz="0" w:space="0" w:color="auto"/>
                <w:bottom w:val="none" w:sz="0" w:space="0" w:color="auto"/>
                <w:right w:val="none" w:sz="0" w:space="0" w:color="auto"/>
              </w:divBdr>
              <w:divsChild>
                <w:div w:id="553810484">
                  <w:marLeft w:val="0"/>
                  <w:marRight w:val="0"/>
                  <w:marTop w:val="0"/>
                  <w:marBottom w:val="0"/>
                  <w:divBdr>
                    <w:top w:val="none" w:sz="0" w:space="0" w:color="auto"/>
                    <w:left w:val="none" w:sz="0" w:space="0" w:color="auto"/>
                    <w:bottom w:val="none" w:sz="0" w:space="0" w:color="auto"/>
                    <w:right w:val="none" w:sz="0" w:space="0" w:color="auto"/>
                  </w:divBdr>
                  <w:divsChild>
                    <w:div w:id="192036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69865">
              <w:marLeft w:val="0"/>
              <w:marRight w:val="0"/>
              <w:marTop w:val="0"/>
              <w:marBottom w:val="0"/>
              <w:divBdr>
                <w:top w:val="none" w:sz="0" w:space="0" w:color="auto"/>
                <w:left w:val="none" w:sz="0" w:space="0" w:color="auto"/>
                <w:bottom w:val="none" w:sz="0" w:space="0" w:color="auto"/>
                <w:right w:val="none" w:sz="0" w:space="0" w:color="auto"/>
              </w:divBdr>
              <w:divsChild>
                <w:div w:id="1638991754">
                  <w:marLeft w:val="0"/>
                  <w:marRight w:val="0"/>
                  <w:marTop w:val="0"/>
                  <w:marBottom w:val="0"/>
                  <w:divBdr>
                    <w:top w:val="none" w:sz="0" w:space="0" w:color="auto"/>
                    <w:left w:val="none" w:sz="0" w:space="0" w:color="auto"/>
                    <w:bottom w:val="none" w:sz="0" w:space="0" w:color="auto"/>
                    <w:right w:val="none" w:sz="0" w:space="0" w:color="auto"/>
                  </w:divBdr>
                  <w:divsChild>
                    <w:div w:id="165891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98653">
              <w:marLeft w:val="0"/>
              <w:marRight w:val="0"/>
              <w:marTop w:val="0"/>
              <w:marBottom w:val="0"/>
              <w:divBdr>
                <w:top w:val="none" w:sz="0" w:space="0" w:color="auto"/>
                <w:left w:val="none" w:sz="0" w:space="0" w:color="auto"/>
                <w:bottom w:val="none" w:sz="0" w:space="0" w:color="auto"/>
                <w:right w:val="none" w:sz="0" w:space="0" w:color="auto"/>
              </w:divBdr>
              <w:divsChild>
                <w:div w:id="1416365468">
                  <w:marLeft w:val="0"/>
                  <w:marRight w:val="0"/>
                  <w:marTop w:val="0"/>
                  <w:marBottom w:val="0"/>
                  <w:divBdr>
                    <w:top w:val="none" w:sz="0" w:space="0" w:color="auto"/>
                    <w:left w:val="none" w:sz="0" w:space="0" w:color="auto"/>
                    <w:bottom w:val="none" w:sz="0" w:space="0" w:color="auto"/>
                    <w:right w:val="none" w:sz="0" w:space="0" w:color="auto"/>
                  </w:divBdr>
                  <w:divsChild>
                    <w:div w:id="144915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2078">
              <w:marLeft w:val="0"/>
              <w:marRight w:val="0"/>
              <w:marTop w:val="0"/>
              <w:marBottom w:val="0"/>
              <w:divBdr>
                <w:top w:val="none" w:sz="0" w:space="0" w:color="auto"/>
                <w:left w:val="none" w:sz="0" w:space="0" w:color="auto"/>
                <w:bottom w:val="none" w:sz="0" w:space="0" w:color="auto"/>
                <w:right w:val="none" w:sz="0" w:space="0" w:color="auto"/>
              </w:divBdr>
              <w:divsChild>
                <w:div w:id="1930649229">
                  <w:marLeft w:val="0"/>
                  <w:marRight w:val="0"/>
                  <w:marTop w:val="0"/>
                  <w:marBottom w:val="0"/>
                  <w:divBdr>
                    <w:top w:val="none" w:sz="0" w:space="0" w:color="auto"/>
                    <w:left w:val="none" w:sz="0" w:space="0" w:color="auto"/>
                    <w:bottom w:val="none" w:sz="0" w:space="0" w:color="auto"/>
                    <w:right w:val="none" w:sz="0" w:space="0" w:color="auto"/>
                  </w:divBdr>
                  <w:divsChild>
                    <w:div w:id="2021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5583">
              <w:marLeft w:val="0"/>
              <w:marRight w:val="0"/>
              <w:marTop w:val="0"/>
              <w:marBottom w:val="0"/>
              <w:divBdr>
                <w:top w:val="none" w:sz="0" w:space="0" w:color="auto"/>
                <w:left w:val="none" w:sz="0" w:space="0" w:color="auto"/>
                <w:bottom w:val="none" w:sz="0" w:space="0" w:color="auto"/>
                <w:right w:val="none" w:sz="0" w:space="0" w:color="auto"/>
              </w:divBdr>
              <w:divsChild>
                <w:div w:id="1790784399">
                  <w:marLeft w:val="0"/>
                  <w:marRight w:val="0"/>
                  <w:marTop w:val="0"/>
                  <w:marBottom w:val="0"/>
                  <w:divBdr>
                    <w:top w:val="none" w:sz="0" w:space="0" w:color="auto"/>
                    <w:left w:val="none" w:sz="0" w:space="0" w:color="auto"/>
                    <w:bottom w:val="none" w:sz="0" w:space="0" w:color="auto"/>
                    <w:right w:val="none" w:sz="0" w:space="0" w:color="auto"/>
                  </w:divBdr>
                  <w:divsChild>
                    <w:div w:id="100605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67196">
              <w:marLeft w:val="0"/>
              <w:marRight w:val="0"/>
              <w:marTop w:val="0"/>
              <w:marBottom w:val="0"/>
              <w:divBdr>
                <w:top w:val="none" w:sz="0" w:space="0" w:color="auto"/>
                <w:left w:val="none" w:sz="0" w:space="0" w:color="auto"/>
                <w:bottom w:val="none" w:sz="0" w:space="0" w:color="auto"/>
                <w:right w:val="none" w:sz="0" w:space="0" w:color="auto"/>
              </w:divBdr>
              <w:divsChild>
                <w:div w:id="224419978">
                  <w:marLeft w:val="0"/>
                  <w:marRight w:val="0"/>
                  <w:marTop w:val="0"/>
                  <w:marBottom w:val="0"/>
                  <w:divBdr>
                    <w:top w:val="none" w:sz="0" w:space="0" w:color="auto"/>
                    <w:left w:val="none" w:sz="0" w:space="0" w:color="auto"/>
                    <w:bottom w:val="none" w:sz="0" w:space="0" w:color="auto"/>
                    <w:right w:val="none" w:sz="0" w:space="0" w:color="auto"/>
                  </w:divBdr>
                  <w:divsChild>
                    <w:div w:id="4593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655">
              <w:marLeft w:val="0"/>
              <w:marRight w:val="0"/>
              <w:marTop w:val="0"/>
              <w:marBottom w:val="0"/>
              <w:divBdr>
                <w:top w:val="none" w:sz="0" w:space="0" w:color="auto"/>
                <w:left w:val="none" w:sz="0" w:space="0" w:color="auto"/>
                <w:bottom w:val="none" w:sz="0" w:space="0" w:color="auto"/>
                <w:right w:val="none" w:sz="0" w:space="0" w:color="auto"/>
              </w:divBdr>
              <w:divsChild>
                <w:div w:id="1958945534">
                  <w:marLeft w:val="0"/>
                  <w:marRight w:val="0"/>
                  <w:marTop w:val="0"/>
                  <w:marBottom w:val="0"/>
                  <w:divBdr>
                    <w:top w:val="none" w:sz="0" w:space="0" w:color="auto"/>
                    <w:left w:val="none" w:sz="0" w:space="0" w:color="auto"/>
                    <w:bottom w:val="none" w:sz="0" w:space="0" w:color="auto"/>
                    <w:right w:val="none" w:sz="0" w:space="0" w:color="auto"/>
                  </w:divBdr>
                  <w:divsChild>
                    <w:div w:id="61093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17310">
              <w:marLeft w:val="0"/>
              <w:marRight w:val="0"/>
              <w:marTop w:val="0"/>
              <w:marBottom w:val="0"/>
              <w:divBdr>
                <w:top w:val="none" w:sz="0" w:space="0" w:color="auto"/>
                <w:left w:val="none" w:sz="0" w:space="0" w:color="auto"/>
                <w:bottom w:val="none" w:sz="0" w:space="0" w:color="auto"/>
                <w:right w:val="none" w:sz="0" w:space="0" w:color="auto"/>
              </w:divBdr>
              <w:divsChild>
                <w:div w:id="1341277710">
                  <w:marLeft w:val="0"/>
                  <w:marRight w:val="0"/>
                  <w:marTop w:val="0"/>
                  <w:marBottom w:val="0"/>
                  <w:divBdr>
                    <w:top w:val="none" w:sz="0" w:space="0" w:color="auto"/>
                    <w:left w:val="none" w:sz="0" w:space="0" w:color="auto"/>
                    <w:bottom w:val="none" w:sz="0" w:space="0" w:color="auto"/>
                    <w:right w:val="none" w:sz="0" w:space="0" w:color="auto"/>
                  </w:divBdr>
                  <w:divsChild>
                    <w:div w:id="19380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4747">
              <w:marLeft w:val="0"/>
              <w:marRight w:val="0"/>
              <w:marTop w:val="0"/>
              <w:marBottom w:val="0"/>
              <w:divBdr>
                <w:top w:val="none" w:sz="0" w:space="0" w:color="auto"/>
                <w:left w:val="none" w:sz="0" w:space="0" w:color="auto"/>
                <w:bottom w:val="none" w:sz="0" w:space="0" w:color="auto"/>
                <w:right w:val="none" w:sz="0" w:space="0" w:color="auto"/>
              </w:divBdr>
              <w:divsChild>
                <w:div w:id="1844663645">
                  <w:marLeft w:val="0"/>
                  <w:marRight w:val="0"/>
                  <w:marTop w:val="0"/>
                  <w:marBottom w:val="0"/>
                  <w:divBdr>
                    <w:top w:val="none" w:sz="0" w:space="0" w:color="auto"/>
                    <w:left w:val="none" w:sz="0" w:space="0" w:color="auto"/>
                    <w:bottom w:val="none" w:sz="0" w:space="0" w:color="auto"/>
                    <w:right w:val="none" w:sz="0" w:space="0" w:color="auto"/>
                  </w:divBdr>
                  <w:divsChild>
                    <w:div w:id="6755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4858">
              <w:marLeft w:val="0"/>
              <w:marRight w:val="0"/>
              <w:marTop w:val="0"/>
              <w:marBottom w:val="0"/>
              <w:divBdr>
                <w:top w:val="none" w:sz="0" w:space="0" w:color="auto"/>
                <w:left w:val="none" w:sz="0" w:space="0" w:color="auto"/>
                <w:bottom w:val="none" w:sz="0" w:space="0" w:color="auto"/>
                <w:right w:val="none" w:sz="0" w:space="0" w:color="auto"/>
              </w:divBdr>
              <w:divsChild>
                <w:div w:id="674576418">
                  <w:marLeft w:val="0"/>
                  <w:marRight w:val="0"/>
                  <w:marTop w:val="0"/>
                  <w:marBottom w:val="0"/>
                  <w:divBdr>
                    <w:top w:val="none" w:sz="0" w:space="0" w:color="auto"/>
                    <w:left w:val="none" w:sz="0" w:space="0" w:color="auto"/>
                    <w:bottom w:val="none" w:sz="0" w:space="0" w:color="auto"/>
                    <w:right w:val="none" w:sz="0" w:space="0" w:color="auto"/>
                  </w:divBdr>
                  <w:divsChild>
                    <w:div w:id="125698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35276">
              <w:marLeft w:val="0"/>
              <w:marRight w:val="0"/>
              <w:marTop w:val="0"/>
              <w:marBottom w:val="0"/>
              <w:divBdr>
                <w:top w:val="none" w:sz="0" w:space="0" w:color="auto"/>
                <w:left w:val="none" w:sz="0" w:space="0" w:color="auto"/>
                <w:bottom w:val="none" w:sz="0" w:space="0" w:color="auto"/>
                <w:right w:val="none" w:sz="0" w:space="0" w:color="auto"/>
              </w:divBdr>
              <w:divsChild>
                <w:div w:id="1402873167">
                  <w:marLeft w:val="0"/>
                  <w:marRight w:val="0"/>
                  <w:marTop w:val="0"/>
                  <w:marBottom w:val="0"/>
                  <w:divBdr>
                    <w:top w:val="none" w:sz="0" w:space="0" w:color="auto"/>
                    <w:left w:val="none" w:sz="0" w:space="0" w:color="auto"/>
                    <w:bottom w:val="none" w:sz="0" w:space="0" w:color="auto"/>
                    <w:right w:val="none" w:sz="0" w:space="0" w:color="auto"/>
                  </w:divBdr>
                  <w:divsChild>
                    <w:div w:id="15628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73698">
              <w:marLeft w:val="0"/>
              <w:marRight w:val="0"/>
              <w:marTop w:val="0"/>
              <w:marBottom w:val="0"/>
              <w:divBdr>
                <w:top w:val="none" w:sz="0" w:space="0" w:color="auto"/>
                <w:left w:val="none" w:sz="0" w:space="0" w:color="auto"/>
                <w:bottom w:val="none" w:sz="0" w:space="0" w:color="auto"/>
                <w:right w:val="none" w:sz="0" w:space="0" w:color="auto"/>
              </w:divBdr>
              <w:divsChild>
                <w:div w:id="169105112">
                  <w:marLeft w:val="0"/>
                  <w:marRight w:val="0"/>
                  <w:marTop w:val="0"/>
                  <w:marBottom w:val="0"/>
                  <w:divBdr>
                    <w:top w:val="none" w:sz="0" w:space="0" w:color="auto"/>
                    <w:left w:val="none" w:sz="0" w:space="0" w:color="auto"/>
                    <w:bottom w:val="none" w:sz="0" w:space="0" w:color="auto"/>
                    <w:right w:val="none" w:sz="0" w:space="0" w:color="auto"/>
                  </w:divBdr>
                  <w:divsChild>
                    <w:div w:id="19238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23804">
              <w:marLeft w:val="0"/>
              <w:marRight w:val="0"/>
              <w:marTop w:val="0"/>
              <w:marBottom w:val="0"/>
              <w:divBdr>
                <w:top w:val="none" w:sz="0" w:space="0" w:color="auto"/>
                <w:left w:val="none" w:sz="0" w:space="0" w:color="auto"/>
                <w:bottom w:val="none" w:sz="0" w:space="0" w:color="auto"/>
                <w:right w:val="none" w:sz="0" w:space="0" w:color="auto"/>
              </w:divBdr>
              <w:divsChild>
                <w:div w:id="433406724">
                  <w:marLeft w:val="0"/>
                  <w:marRight w:val="0"/>
                  <w:marTop w:val="0"/>
                  <w:marBottom w:val="0"/>
                  <w:divBdr>
                    <w:top w:val="none" w:sz="0" w:space="0" w:color="auto"/>
                    <w:left w:val="none" w:sz="0" w:space="0" w:color="auto"/>
                    <w:bottom w:val="none" w:sz="0" w:space="0" w:color="auto"/>
                    <w:right w:val="none" w:sz="0" w:space="0" w:color="auto"/>
                  </w:divBdr>
                  <w:divsChild>
                    <w:div w:id="55208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804">
              <w:marLeft w:val="0"/>
              <w:marRight w:val="0"/>
              <w:marTop w:val="0"/>
              <w:marBottom w:val="0"/>
              <w:divBdr>
                <w:top w:val="none" w:sz="0" w:space="0" w:color="auto"/>
                <w:left w:val="none" w:sz="0" w:space="0" w:color="auto"/>
                <w:bottom w:val="none" w:sz="0" w:space="0" w:color="auto"/>
                <w:right w:val="none" w:sz="0" w:space="0" w:color="auto"/>
              </w:divBdr>
              <w:divsChild>
                <w:div w:id="538858919">
                  <w:marLeft w:val="0"/>
                  <w:marRight w:val="0"/>
                  <w:marTop w:val="0"/>
                  <w:marBottom w:val="0"/>
                  <w:divBdr>
                    <w:top w:val="none" w:sz="0" w:space="0" w:color="auto"/>
                    <w:left w:val="none" w:sz="0" w:space="0" w:color="auto"/>
                    <w:bottom w:val="none" w:sz="0" w:space="0" w:color="auto"/>
                    <w:right w:val="none" w:sz="0" w:space="0" w:color="auto"/>
                  </w:divBdr>
                  <w:divsChild>
                    <w:div w:id="13703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168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header" Target="head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59CBF-97E2-514E-839A-0374A662F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22</Pages>
  <Words>5838</Words>
  <Characters>33282</Characters>
  <Application>Microsoft Macintosh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Tiago</cp:lastModifiedBy>
  <cp:revision>21</cp:revision>
  <dcterms:created xsi:type="dcterms:W3CDTF">2019-10-28T17:19:00Z</dcterms:created>
  <dcterms:modified xsi:type="dcterms:W3CDTF">2019-10-30T16:47:00Z</dcterms:modified>
</cp:coreProperties>
</file>